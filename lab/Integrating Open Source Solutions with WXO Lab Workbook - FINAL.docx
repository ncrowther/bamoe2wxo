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C9244E" w:rsidP="004F2622">
      <w:pPr>
        <w:rPr>
          <w:sz w:val="21"/>
          <w:szCs w:val="28"/>
        </w:rPr>
      </w:pPr>
      <w:r>
        <w:rPr>
          <w:noProof/>
        </w:rPr>
        <mc:AlternateContent>
          <mc:Choice Requires="wps">
            <w:drawing>
              <wp:anchor distT="0" distB="0" distL="114300" distR="114300" simplePos="0" relativeHeight="251661312" behindDoc="0" locked="0" layoutInCell="1" allowOverlap="1" wp14:anchorId="7FEAC900" wp14:editId="7098134F">
                <wp:simplePos x="0" y="0"/>
                <wp:positionH relativeFrom="column">
                  <wp:posOffset>-685800</wp:posOffset>
                </wp:positionH>
                <wp:positionV relativeFrom="paragraph">
                  <wp:posOffset>-905510</wp:posOffset>
                </wp:positionV>
                <wp:extent cx="7842885" cy="10726420"/>
                <wp:effectExtent l="0" t="0" r="5715" b="5080"/>
                <wp:wrapNone/>
                <wp:docPr id="56864670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42885" cy="10726420"/>
                        </a:xfrm>
                        <a:prstGeom prst="rect">
                          <a:avLst/>
                        </a:prstGeom>
                        <a:solidFill>
                          <a:srgbClr val="262626"/>
                        </a:solidFill>
                        <a:ln w="12700" cap="flat" cmpd="sng" algn="ctr">
                          <a:solidFill>
                            <a:srgbClr val="5B9BD5">
                              <a:shade val="50000"/>
                            </a:srgbClr>
                          </a:solidFill>
                          <a:prstDash val="solid"/>
                          <a:miter lim="800000"/>
                        </a:ln>
                        <a:effectLst/>
                      </wps:spPr>
                      <wps:txbx>
                        <w:txbxContent>
                          <w:p w14:paraId="08C62716" w14:textId="77777777" w:rsidR="00B8387E" w:rsidRDefault="00B8387E" w:rsidP="000458F6">
                            <w:pPr>
                              <w:ind w:left="720"/>
                              <w:rPr>
                                <w:rFonts w:ascii="IBM Plex Sans Medm" w:hAnsi="IBM Plex Sans Medm"/>
                                <w:b/>
                                <w:bCs/>
                                <w:sz w:val="48"/>
                                <w:szCs w:val="48"/>
                              </w:rPr>
                            </w:pPr>
                          </w:p>
                          <w:p w14:paraId="34D628F8" w14:textId="77777777" w:rsidR="00B8387E" w:rsidRPr="008D3567" w:rsidRDefault="00B8387E" w:rsidP="000458F6">
                            <w:pPr>
                              <w:ind w:left="720"/>
                              <w:rPr>
                                <w:rFonts w:ascii="IBM Plex Sans SmBld" w:hAnsi="IBM Plex Sans SmBld"/>
                                <w:b/>
                                <w:bCs/>
                                <w:sz w:val="48"/>
                                <w:szCs w:val="48"/>
                              </w:rPr>
                            </w:pPr>
                            <w:r w:rsidRPr="008D3567">
                              <w:rPr>
                                <w:rFonts w:ascii="IBM Plex Sans SmBld" w:hAnsi="IBM Plex Sans SmB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39C0B7D1"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proofErr w:type="spellStart"/>
                            <w:r w:rsidR="00F84AA6">
                              <w:rPr>
                                <w:rFonts w:ascii="IBM Plex Sans Light" w:hAnsi="IBM Plex Sans Light"/>
                                <w:color w:val="FFFFFF" w:themeColor="background1"/>
                                <w:sz w:val="72"/>
                                <w:szCs w:val="72"/>
                                <w:lang w:val="en-US"/>
                              </w:rPr>
                              <w:t>w</w:t>
                            </w:r>
                            <w:r w:rsidR="00AE6EB7" w:rsidRPr="00AE6EB7">
                              <w:rPr>
                                <w:rFonts w:ascii="IBM Plex Sans Light" w:hAnsi="IBM Plex Sans Light"/>
                                <w:color w:val="FFFFFF" w:themeColor="background1"/>
                                <w:sz w:val="72"/>
                                <w:szCs w:val="72"/>
                                <w:lang w:val="en-US"/>
                              </w:rPr>
                              <w:t>atsonx</w:t>
                            </w:r>
                            <w:proofErr w:type="spellEnd"/>
                            <w:r w:rsidR="00AE6EB7" w:rsidRPr="00AE6EB7">
                              <w:rPr>
                                <w:rFonts w:ascii="IBM Plex Sans Light" w:hAnsi="IBM Plex Sans Light"/>
                                <w:color w:val="FFFFFF" w:themeColor="background1"/>
                                <w:sz w:val="72"/>
                                <w:szCs w:val="72"/>
                                <w:lang w:val="en-US"/>
                              </w:rPr>
                              <w:t xml:space="preserve">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4630D7AB" w:rsidR="00B8387E" w:rsidRDefault="000D65C0" w:rsidP="000458F6">
                            <w:pPr>
                              <w:ind w:left="720"/>
                              <w:rPr>
                                <w:rFonts w:ascii="IBM Plex Sans Light" w:hAnsi="IBM Plex Sans Light"/>
                              </w:rPr>
                            </w:pPr>
                            <w:r>
                              <w:rPr>
                                <w:rFonts w:ascii="IBM Plex Sans Light" w:hAnsi="IBM Plex Sans Light"/>
                              </w:rPr>
                              <w:t>V1.</w:t>
                            </w:r>
                            <w:r w:rsidR="00FD4E3C">
                              <w:rPr>
                                <w:rFonts w:ascii="IBM Plex Sans Light" w:hAnsi="IBM Plex Sans Light"/>
                              </w:rPr>
                              <w:t>1</w:t>
                            </w:r>
                            <w:r w:rsidR="00082B1D">
                              <w:rPr>
                                <w:rFonts w:ascii="IBM Plex Sans Light" w:hAnsi="IBM Plex Sans Light"/>
                              </w:rPr>
                              <w:t xml:space="preserve"> </w:t>
                            </w:r>
                          </w:p>
                          <w:p w14:paraId="3C98A25D" w14:textId="434F265D" w:rsidR="00D27BAE" w:rsidRPr="008E4EA3" w:rsidRDefault="00FD4E3C" w:rsidP="000458F6">
                            <w:pPr>
                              <w:ind w:left="720"/>
                              <w:rPr>
                                <w:rFonts w:ascii="IBM Plex Sans Light" w:hAnsi="IBM Plex Sans Light"/>
                              </w:rPr>
                            </w:pPr>
                            <w:r>
                              <w:rPr>
                                <w:rFonts w:ascii="IBM Plex Sans Light" w:hAnsi="IBM Plex Sans Light"/>
                              </w:rPr>
                              <w:t>15</w:t>
                            </w:r>
                            <w:r w:rsidR="00D27BAE">
                              <w:rPr>
                                <w:rFonts w:ascii="IBM Plex Sans Light" w:hAnsi="IBM Plex Sans Light"/>
                              </w:rPr>
                              <w:t>-</w:t>
                            </w:r>
                            <w:r w:rsidR="00C94B56">
                              <w:rPr>
                                <w:rFonts w:ascii="IBM Plex Sans Light" w:hAnsi="IBM Plex Sans Light"/>
                              </w:rPr>
                              <w:t>Jan</w:t>
                            </w:r>
                            <w:r w:rsidR="00D27BAE">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EAC900" id="Rectangle 5"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" fillcolor="#262626" strokecolor="#41719c" strokeweight="1pt">
                <v:path arrowok="t"/>
                <v:textbox>
                  <w:txbxContent>
                    <w:p w14:paraId="08C62716" w14:textId="77777777" w:rsidR="00B8387E" w:rsidRDefault="00B8387E" w:rsidP="000458F6">
                      <w:pPr>
                        <w:ind w:left="720"/>
                        <w:rPr>
                          <w:rFonts w:ascii="IBM Plex Sans Medm" w:hAnsi="IBM Plex Sans Medm"/>
                          <w:b/>
                          <w:bCs/>
                          <w:sz w:val="48"/>
                          <w:szCs w:val="48"/>
                        </w:rPr>
                      </w:pPr>
                    </w:p>
                    <w:p w14:paraId="34D628F8" w14:textId="77777777" w:rsidR="00B8387E" w:rsidRPr="008D3567" w:rsidRDefault="00B8387E" w:rsidP="000458F6">
                      <w:pPr>
                        <w:ind w:left="720"/>
                        <w:rPr>
                          <w:rFonts w:ascii="IBM Plex Sans SmBld" w:hAnsi="IBM Plex Sans SmBld"/>
                          <w:b/>
                          <w:bCs/>
                          <w:sz w:val="48"/>
                          <w:szCs w:val="48"/>
                        </w:rPr>
                      </w:pPr>
                      <w:r w:rsidRPr="008D3567">
                        <w:rPr>
                          <w:rFonts w:ascii="IBM Plex Sans SmBld" w:hAnsi="IBM Plex Sans SmB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39C0B7D1"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proofErr w:type="spellStart"/>
                      <w:r w:rsidR="00F84AA6">
                        <w:rPr>
                          <w:rFonts w:ascii="IBM Plex Sans Light" w:hAnsi="IBM Plex Sans Light"/>
                          <w:color w:val="FFFFFF" w:themeColor="background1"/>
                          <w:sz w:val="72"/>
                          <w:szCs w:val="72"/>
                          <w:lang w:val="en-US"/>
                        </w:rPr>
                        <w:t>w</w:t>
                      </w:r>
                      <w:r w:rsidR="00AE6EB7" w:rsidRPr="00AE6EB7">
                        <w:rPr>
                          <w:rFonts w:ascii="IBM Plex Sans Light" w:hAnsi="IBM Plex Sans Light"/>
                          <w:color w:val="FFFFFF" w:themeColor="background1"/>
                          <w:sz w:val="72"/>
                          <w:szCs w:val="72"/>
                          <w:lang w:val="en-US"/>
                        </w:rPr>
                        <w:t>atsonx</w:t>
                      </w:r>
                      <w:proofErr w:type="spellEnd"/>
                      <w:r w:rsidR="00AE6EB7" w:rsidRPr="00AE6EB7">
                        <w:rPr>
                          <w:rFonts w:ascii="IBM Plex Sans Light" w:hAnsi="IBM Plex Sans Light"/>
                          <w:color w:val="FFFFFF" w:themeColor="background1"/>
                          <w:sz w:val="72"/>
                          <w:szCs w:val="72"/>
                          <w:lang w:val="en-US"/>
                        </w:rPr>
                        <w:t xml:space="preserve">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4630D7AB" w:rsidR="00B8387E" w:rsidRDefault="000D65C0" w:rsidP="000458F6">
                      <w:pPr>
                        <w:ind w:left="720"/>
                        <w:rPr>
                          <w:rFonts w:ascii="IBM Plex Sans Light" w:hAnsi="IBM Plex Sans Light"/>
                        </w:rPr>
                      </w:pPr>
                      <w:r>
                        <w:rPr>
                          <w:rFonts w:ascii="IBM Plex Sans Light" w:hAnsi="IBM Plex Sans Light"/>
                        </w:rPr>
                        <w:t>V1.</w:t>
                      </w:r>
                      <w:r w:rsidR="00FD4E3C">
                        <w:rPr>
                          <w:rFonts w:ascii="IBM Plex Sans Light" w:hAnsi="IBM Plex Sans Light"/>
                        </w:rPr>
                        <w:t>1</w:t>
                      </w:r>
                      <w:r w:rsidR="00082B1D">
                        <w:rPr>
                          <w:rFonts w:ascii="IBM Plex Sans Light" w:hAnsi="IBM Plex Sans Light"/>
                        </w:rPr>
                        <w:t xml:space="preserve"> </w:t>
                      </w:r>
                    </w:p>
                    <w:p w14:paraId="3C98A25D" w14:textId="434F265D" w:rsidR="00D27BAE" w:rsidRPr="008E4EA3" w:rsidRDefault="00FD4E3C" w:rsidP="000458F6">
                      <w:pPr>
                        <w:ind w:left="720"/>
                        <w:rPr>
                          <w:rFonts w:ascii="IBM Plex Sans Light" w:hAnsi="IBM Plex Sans Light"/>
                        </w:rPr>
                      </w:pPr>
                      <w:r>
                        <w:rPr>
                          <w:rFonts w:ascii="IBM Plex Sans Light" w:hAnsi="IBM Plex Sans Light"/>
                        </w:rPr>
                        <w:t>15</w:t>
                      </w:r>
                      <w:r w:rsidR="00D27BAE">
                        <w:rPr>
                          <w:rFonts w:ascii="IBM Plex Sans Light" w:hAnsi="IBM Plex Sans Light"/>
                        </w:rPr>
                        <w:t>-</w:t>
                      </w:r>
                      <w:r w:rsidR="00C94B56">
                        <w:rPr>
                          <w:rFonts w:ascii="IBM Plex Sans Light" w:hAnsi="IBM Plex Sans Light"/>
                        </w:rPr>
                        <w:t>Jan</w:t>
                      </w:r>
                      <w:r w:rsidR="00D27BAE">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9227E51" w14:textId="6D7C12A4" w:rsidR="00EA40C3" w:rsidRDefault="00AC0117">
      <w:pPr>
        <w:pStyle w:val="TOC1"/>
        <w:rPr>
          <w:rFonts w:eastAsiaTheme="minorEastAsia" w:cstheme="minorBidi"/>
          <w:b w:val="0"/>
          <w:bCs w:val="0"/>
          <w:i w:val="0"/>
          <w:iCs w:val="0"/>
          <w:noProof/>
          <w:kern w:val="2"/>
          <w:sz w:val="22"/>
          <w:szCs w:val="22"/>
          <w14:ligatures w14:val="standardContextual"/>
        </w:rPr>
      </w:pPr>
      <w:r>
        <w:rPr>
          <w:rFonts w:eastAsia="Batang"/>
          <w:sz w:val="21"/>
          <w:szCs w:val="28"/>
          <w:lang w:eastAsia="en-US"/>
        </w:rPr>
        <w:fldChar w:fldCharType="begin"/>
      </w:r>
      <w:r>
        <w:rPr>
          <w:rFonts w:eastAsia="Batang"/>
          <w:sz w:val="21"/>
          <w:szCs w:val="28"/>
          <w:lang w:eastAsia="en-US"/>
        </w:rPr>
        <w:instrText xml:space="preserve"> TOC \o "1-5" \h \z \u </w:instrText>
      </w:r>
      <w:r>
        <w:rPr>
          <w:rFonts w:eastAsia="Batang"/>
          <w:sz w:val="21"/>
          <w:szCs w:val="28"/>
          <w:lang w:eastAsia="en-US"/>
        </w:rPr>
        <w:fldChar w:fldCharType="separate"/>
      </w:r>
      <w:hyperlink w:anchor="_Toc156241075" w:history="1">
        <w:r w:rsidR="00EA40C3" w:rsidRPr="00660667">
          <w:rPr>
            <w:rStyle w:val="Hyperlink"/>
            <w:noProof/>
          </w:rPr>
          <w:t>0.</w:t>
        </w:r>
        <w:r w:rsidR="00EA40C3">
          <w:rPr>
            <w:rFonts w:eastAsiaTheme="minorEastAsia" w:cstheme="minorBidi"/>
            <w:b w:val="0"/>
            <w:bCs w:val="0"/>
            <w:i w:val="0"/>
            <w:iCs w:val="0"/>
            <w:noProof/>
            <w:kern w:val="2"/>
            <w:sz w:val="22"/>
            <w:szCs w:val="22"/>
            <w14:ligatures w14:val="standardContextual"/>
          </w:rPr>
          <w:tab/>
        </w:r>
        <w:r w:rsidR="00EA40C3" w:rsidRPr="00660667">
          <w:rPr>
            <w:rStyle w:val="Hyperlink"/>
            <w:noProof/>
          </w:rPr>
          <w:t>Introduction</w:t>
        </w:r>
        <w:r w:rsidR="00EA40C3">
          <w:rPr>
            <w:noProof/>
            <w:webHidden/>
          </w:rPr>
          <w:tab/>
        </w:r>
        <w:r w:rsidR="00EA40C3">
          <w:rPr>
            <w:noProof/>
            <w:webHidden/>
          </w:rPr>
          <w:fldChar w:fldCharType="begin"/>
        </w:r>
        <w:r w:rsidR="00EA40C3">
          <w:rPr>
            <w:noProof/>
            <w:webHidden/>
          </w:rPr>
          <w:instrText xml:space="preserve"> PAGEREF _Toc156241075 \h </w:instrText>
        </w:r>
        <w:r w:rsidR="00EA40C3">
          <w:rPr>
            <w:noProof/>
            <w:webHidden/>
          </w:rPr>
        </w:r>
        <w:r w:rsidR="00EA40C3">
          <w:rPr>
            <w:noProof/>
            <w:webHidden/>
          </w:rPr>
          <w:fldChar w:fldCharType="separate"/>
        </w:r>
        <w:r w:rsidR="00EA40C3">
          <w:rPr>
            <w:noProof/>
            <w:webHidden/>
          </w:rPr>
          <w:t>4</w:t>
        </w:r>
        <w:r w:rsidR="00EA40C3">
          <w:rPr>
            <w:noProof/>
            <w:webHidden/>
          </w:rPr>
          <w:fldChar w:fldCharType="end"/>
        </w:r>
      </w:hyperlink>
    </w:p>
    <w:p w14:paraId="3B54E270" w14:textId="21746D77" w:rsidR="00EA40C3" w:rsidRDefault="00EA40C3">
      <w:pPr>
        <w:pStyle w:val="TOC2"/>
        <w:rPr>
          <w:rFonts w:eastAsiaTheme="minorEastAsia" w:cstheme="minorBidi"/>
          <w:b w:val="0"/>
          <w:bCs w:val="0"/>
          <w:noProof/>
          <w:kern w:val="2"/>
          <w14:ligatures w14:val="standardContextual"/>
        </w:rPr>
      </w:pPr>
      <w:hyperlink w:anchor="_Toc156241076" w:history="1">
        <w:r w:rsidRPr="00660667">
          <w:rPr>
            <w:rStyle w:val="Hyperlink"/>
            <w:noProof/>
          </w:rPr>
          <w:t>0.1 Pre-requisites</w:t>
        </w:r>
        <w:r>
          <w:rPr>
            <w:noProof/>
            <w:webHidden/>
          </w:rPr>
          <w:tab/>
        </w:r>
        <w:r>
          <w:rPr>
            <w:noProof/>
            <w:webHidden/>
          </w:rPr>
          <w:fldChar w:fldCharType="begin"/>
        </w:r>
        <w:r>
          <w:rPr>
            <w:noProof/>
            <w:webHidden/>
          </w:rPr>
          <w:instrText xml:space="preserve"> PAGEREF _Toc156241076 \h </w:instrText>
        </w:r>
        <w:r>
          <w:rPr>
            <w:noProof/>
            <w:webHidden/>
          </w:rPr>
        </w:r>
        <w:r>
          <w:rPr>
            <w:noProof/>
            <w:webHidden/>
          </w:rPr>
          <w:fldChar w:fldCharType="separate"/>
        </w:r>
        <w:r>
          <w:rPr>
            <w:noProof/>
            <w:webHidden/>
          </w:rPr>
          <w:t>4</w:t>
        </w:r>
        <w:r>
          <w:rPr>
            <w:noProof/>
            <w:webHidden/>
          </w:rPr>
          <w:fldChar w:fldCharType="end"/>
        </w:r>
      </w:hyperlink>
    </w:p>
    <w:p w14:paraId="427FA3A7" w14:textId="16C66169"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77" w:history="1">
        <w:r w:rsidRPr="00660667">
          <w:rPr>
            <w:rStyle w:val="Hyperlink"/>
            <w:noProof/>
          </w:rPr>
          <w:t>1.</w:t>
        </w:r>
        <w:r>
          <w:rPr>
            <w:rFonts w:eastAsiaTheme="minorEastAsia" w:cstheme="minorBidi"/>
            <w:b w:val="0"/>
            <w:bCs w:val="0"/>
            <w:i w:val="0"/>
            <w:iCs w:val="0"/>
            <w:noProof/>
            <w:kern w:val="2"/>
            <w:sz w:val="22"/>
            <w:szCs w:val="22"/>
            <w14:ligatures w14:val="standardContextual"/>
          </w:rPr>
          <w:tab/>
        </w:r>
        <w:r w:rsidRPr="00660667">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_Toc156241077 \h </w:instrText>
        </w:r>
        <w:r>
          <w:rPr>
            <w:noProof/>
            <w:webHidden/>
          </w:rPr>
        </w:r>
        <w:r>
          <w:rPr>
            <w:noProof/>
            <w:webHidden/>
          </w:rPr>
          <w:fldChar w:fldCharType="separate"/>
        </w:r>
        <w:r>
          <w:rPr>
            <w:noProof/>
            <w:webHidden/>
          </w:rPr>
          <w:t>5</w:t>
        </w:r>
        <w:r>
          <w:rPr>
            <w:noProof/>
            <w:webHidden/>
          </w:rPr>
          <w:fldChar w:fldCharType="end"/>
        </w:r>
      </w:hyperlink>
    </w:p>
    <w:p w14:paraId="35B603A7" w14:textId="2394B1B4" w:rsidR="00EA40C3" w:rsidRDefault="00EA40C3">
      <w:pPr>
        <w:pStyle w:val="TOC2"/>
        <w:rPr>
          <w:rFonts w:eastAsiaTheme="minorEastAsia" w:cstheme="minorBidi"/>
          <w:b w:val="0"/>
          <w:bCs w:val="0"/>
          <w:noProof/>
          <w:kern w:val="2"/>
          <w14:ligatures w14:val="standardContextual"/>
        </w:rPr>
      </w:pPr>
      <w:hyperlink w:anchor="_Toc156241078" w:history="1">
        <w:r w:rsidRPr="00660667">
          <w:rPr>
            <w:rStyle w:val="Hyperlink"/>
            <w:noProof/>
          </w:rPr>
          <w:t>1.1 Before you start</w:t>
        </w:r>
        <w:r>
          <w:rPr>
            <w:noProof/>
            <w:webHidden/>
          </w:rPr>
          <w:tab/>
        </w:r>
        <w:r>
          <w:rPr>
            <w:noProof/>
            <w:webHidden/>
          </w:rPr>
          <w:fldChar w:fldCharType="begin"/>
        </w:r>
        <w:r>
          <w:rPr>
            <w:noProof/>
            <w:webHidden/>
          </w:rPr>
          <w:instrText xml:space="preserve"> PAGEREF _Toc156241078 \h </w:instrText>
        </w:r>
        <w:r>
          <w:rPr>
            <w:noProof/>
            <w:webHidden/>
          </w:rPr>
        </w:r>
        <w:r>
          <w:rPr>
            <w:noProof/>
            <w:webHidden/>
          </w:rPr>
          <w:fldChar w:fldCharType="separate"/>
        </w:r>
        <w:r>
          <w:rPr>
            <w:noProof/>
            <w:webHidden/>
          </w:rPr>
          <w:t>6</w:t>
        </w:r>
        <w:r>
          <w:rPr>
            <w:noProof/>
            <w:webHidden/>
          </w:rPr>
          <w:fldChar w:fldCharType="end"/>
        </w:r>
      </w:hyperlink>
    </w:p>
    <w:p w14:paraId="22B6EA2C" w14:textId="0A72A213" w:rsidR="00EA40C3" w:rsidRDefault="00EA40C3">
      <w:pPr>
        <w:pStyle w:val="TOC2"/>
        <w:rPr>
          <w:rFonts w:eastAsiaTheme="minorEastAsia" w:cstheme="minorBidi"/>
          <w:b w:val="0"/>
          <w:bCs w:val="0"/>
          <w:noProof/>
          <w:kern w:val="2"/>
          <w14:ligatures w14:val="standardContextual"/>
        </w:rPr>
      </w:pPr>
      <w:hyperlink w:anchor="_Toc156241079" w:history="1">
        <w:r w:rsidRPr="00660667">
          <w:rPr>
            <w:rStyle w:val="Hyperlink"/>
            <w:noProof/>
          </w:rPr>
          <w:t>1.2 Run the Decision Service</w:t>
        </w:r>
        <w:r>
          <w:rPr>
            <w:noProof/>
            <w:webHidden/>
          </w:rPr>
          <w:tab/>
        </w:r>
        <w:r>
          <w:rPr>
            <w:noProof/>
            <w:webHidden/>
          </w:rPr>
          <w:fldChar w:fldCharType="begin"/>
        </w:r>
        <w:r>
          <w:rPr>
            <w:noProof/>
            <w:webHidden/>
          </w:rPr>
          <w:instrText xml:space="preserve"> PAGEREF _Toc156241079 \h </w:instrText>
        </w:r>
        <w:r>
          <w:rPr>
            <w:noProof/>
            <w:webHidden/>
          </w:rPr>
        </w:r>
        <w:r>
          <w:rPr>
            <w:noProof/>
            <w:webHidden/>
          </w:rPr>
          <w:fldChar w:fldCharType="separate"/>
        </w:r>
        <w:r>
          <w:rPr>
            <w:noProof/>
            <w:webHidden/>
          </w:rPr>
          <w:t>10</w:t>
        </w:r>
        <w:r>
          <w:rPr>
            <w:noProof/>
            <w:webHidden/>
          </w:rPr>
          <w:fldChar w:fldCharType="end"/>
        </w:r>
      </w:hyperlink>
    </w:p>
    <w:p w14:paraId="5E425EEB" w14:textId="2F064E5D" w:rsidR="00EA40C3" w:rsidRDefault="00EA40C3">
      <w:pPr>
        <w:pStyle w:val="TOC2"/>
        <w:rPr>
          <w:rFonts w:eastAsiaTheme="minorEastAsia" w:cstheme="minorBidi"/>
          <w:b w:val="0"/>
          <w:bCs w:val="0"/>
          <w:noProof/>
          <w:kern w:val="2"/>
          <w14:ligatures w14:val="standardContextual"/>
        </w:rPr>
      </w:pPr>
      <w:hyperlink w:anchor="_Toc156241080" w:history="1">
        <w:r w:rsidRPr="00660667">
          <w:rPr>
            <w:rStyle w:val="Hyperlink"/>
            <w:noProof/>
          </w:rPr>
          <w:t>1.3 Expose the decision service</w:t>
        </w:r>
        <w:r>
          <w:rPr>
            <w:noProof/>
            <w:webHidden/>
          </w:rPr>
          <w:tab/>
        </w:r>
        <w:r>
          <w:rPr>
            <w:noProof/>
            <w:webHidden/>
          </w:rPr>
          <w:fldChar w:fldCharType="begin"/>
        </w:r>
        <w:r>
          <w:rPr>
            <w:noProof/>
            <w:webHidden/>
          </w:rPr>
          <w:instrText xml:space="preserve"> PAGEREF _Toc156241080 \h </w:instrText>
        </w:r>
        <w:r>
          <w:rPr>
            <w:noProof/>
            <w:webHidden/>
          </w:rPr>
        </w:r>
        <w:r>
          <w:rPr>
            <w:noProof/>
            <w:webHidden/>
          </w:rPr>
          <w:fldChar w:fldCharType="separate"/>
        </w:r>
        <w:r>
          <w:rPr>
            <w:noProof/>
            <w:webHidden/>
          </w:rPr>
          <w:t>11</w:t>
        </w:r>
        <w:r>
          <w:rPr>
            <w:noProof/>
            <w:webHidden/>
          </w:rPr>
          <w:fldChar w:fldCharType="end"/>
        </w:r>
      </w:hyperlink>
    </w:p>
    <w:p w14:paraId="33403B68" w14:textId="36F203DE" w:rsidR="00EA40C3" w:rsidRDefault="00EA40C3">
      <w:pPr>
        <w:pStyle w:val="TOC2"/>
        <w:rPr>
          <w:rFonts w:eastAsiaTheme="minorEastAsia" w:cstheme="minorBidi"/>
          <w:b w:val="0"/>
          <w:bCs w:val="0"/>
          <w:noProof/>
          <w:kern w:val="2"/>
          <w14:ligatures w14:val="standardContextual"/>
        </w:rPr>
      </w:pPr>
      <w:hyperlink w:anchor="_Toc156241081" w:history="1">
        <w:r w:rsidRPr="00660667">
          <w:rPr>
            <w:rStyle w:val="Hyperlink"/>
            <w:noProof/>
          </w:rPr>
          <w:t>1.4 Test the Decision Service</w:t>
        </w:r>
        <w:r>
          <w:rPr>
            <w:noProof/>
            <w:webHidden/>
          </w:rPr>
          <w:tab/>
        </w:r>
        <w:r>
          <w:rPr>
            <w:noProof/>
            <w:webHidden/>
          </w:rPr>
          <w:fldChar w:fldCharType="begin"/>
        </w:r>
        <w:r>
          <w:rPr>
            <w:noProof/>
            <w:webHidden/>
          </w:rPr>
          <w:instrText xml:space="preserve"> PAGEREF _Toc156241081 \h </w:instrText>
        </w:r>
        <w:r>
          <w:rPr>
            <w:noProof/>
            <w:webHidden/>
          </w:rPr>
        </w:r>
        <w:r>
          <w:rPr>
            <w:noProof/>
            <w:webHidden/>
          </w:rPr>
          <w:fldChar w:fldCharType="separate"/>
        </w:r>
        <w:r>
          <w:rPr>
            <w:noProof/>
            <w:webHidden/>
          </w:rPr>
          <w:t>13</w:t>
        </w:r>
        <w:r>
          <w:rPr>
            <w:noProof/>
            <w:webHidden/>
          </w:rPr>
          <w:fldChar w:fldCharType="end"/>
        </w:r>
      </w:hyperlink>
    </w:p>
    <w:p w14:paraId="4233DD0C" w14:textId="05DBD3ED"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2" w:history="1">
        <w:r w:rsidRPr="00660667">
          <w:rPr>
            <w:rStyle w:val="Hyperlink"/>
            <w:noProof/>
          </w:rPr>
          <w:t>2.</w:t>
        </w:r>
        <w:r>
          <w:rPr>
            <w:rFonts w:eastAsiaTheme="minorEastAsia" w:cstheme="minorBidi"/>
            <w:b w:val="0"/>
            <w:bCs w:val="0"/>
            <w:i w:val="0"/>
            <w:iCs w:val="0"/>
            <w:noProof/>
            <w:kern w:val="2"/>
            <w:sz w:val="22"/>
            <w:szCs w:val="22"/>
            <w14:ligatures w14:val="standardContextual"/>
          </w:rPr>
          <w:tab/>
        </w:r>
        <w:r w:rsidRPr="00660667">
          <w:rPr>
            <w:rStyle w:val="Hyperlink"/>
            <w:noProof/>
          </w:rPr>
          <w:t>Generate an OpenAPI specification</w:t>
        </w:r>
        <w:r>
          <w:rPr>
            <w:noProof/>
            <w:webHidden/>
          </w:rPr>
          <w:tab/>
        </w:r>
        <w:r>
          <w:rPr>
            <w:noProof/>
            <w:webHidden/>
          </w:rPr>
          <w:fldChar w:fldCharType="begin"/>
        </w:r>
        <w:r>
          <w:rPr>
            <w:noProof/>
            <w:webHidden/>
          </w:rPr>
          <w:instrText xml:space="preserve"> PAGEREF _Toc156241082 \h </w:instrText>
        </w:r>
        <w:r>
          <w:rPr>
            <w:noProof/>
            <w:webHidden/>
          </w:rPr>
        </w:r>
        <w:r>
          <w:rPr>
            <w:noProof/>
            <w:webHidden/>
          </w:rPr>
          <w:fldChar w:fldCharType="separate"/>
        </w:r>
        <w:r>
          <w:rPr>
            <w:noProof/>
            <w:webHidden/>
          </w:rPr>
          <w:t>15</w:t>
        </w:r>
        <w:r>
          <w:rPr>
            <w:noProof/>
            <w:webHidden/>
          </w:rPr>
          <w:fldChar w:fldCharType="end"/>
        </w:r>
      </w:hyperlink>
    </w:p>
    <w:p w14:paraId="5AB3EE26" w14:textId="215C2A38"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3" w:history="1">
        <w:r w:rsidRPr="00660667">
          <w:rPr>
            <w:rStyle w:val="Hyperlink"/>
            <w:noProof/>
          </w:rPr>
          <w:t>3.</w:t>
        </w:r>
        <w:r>
          <w:rPr>
            <w:rFonts w:eastAsiaTheme="minorEastAsia" w:cstheme="minorBidi"/>
            <w:b w:val="0"/>
            <w:bCs w:val="0"/>
            <w:i w:val="0"/>
            <w:iCs w:val="0"/>
            <w:noProof/>
            <w:kern w:val="2"/>
            <w:sz w:val="22"/>
            <w:szCs w:val="22"/>
            <w14:ligatures w14:val="standardContextual"/>
          </w:rPr>
          <w:tab/>
        </w:r>
        <w:r w:rsidRPr="00660667">
          <w:rPr>
            <w:rStyle w:val="Hyperlink"/>
            <w:noProof/>
          </w:rPr>
          <w:t>Import the OpenAPI into watsonx Orchestrate</w:t>
        </w:r>
        <w:r>
          <w:rPr>
            <w:noProof/>
            <w:webHidden/>
          </w:rPr>
          <w:tab/>
        </w:r>
        <w:r>
          <w:rPr>
            <w:noProof/>
            <w:webHidden/>
          </w:rPr>
          <w:fldChar w:fldCharType="begin"/>
        </w:r>
        <w:r>
          <w:rPr>
            <w:noProof/>
            <w:webHidden/>
          </w:rPr>
          <w:instrText xml:space="preserve"> PAGEREF _Toc156241083 \h </w:instrText>
        </w:r>
        <w:r>
          <w:rPr>
            <w:noProof/>
            <w:webHidden/>
          </w:rPr>
        </w:r>
        <w:r>
          <w:rPr>
            <w:noProof/>
            <w:webHidden/>
          </w:rPr>
          <w:fldChar w:fldCharType="separate"/>
        </w:r>
        <w:r>
          <w:rPr>
            <w:noProof/>
            <w:webHidden/>
          </w:rPr>
          <w:t>19</w:t>
        </w:r>
        <w:r>
          <w:rPr>
            <w:noProof/>
            <w:webHidden/>
          </w:rPr>
          <w:fldChar w:fldCharType="end"/>
        </w:r>
      </w:hyperlink>
    </w:p>
    <w:p w14:paraId="43C40B03" w14:textId="50C8A854"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4" w:history="1">
        <w:r w:rsidRPr="00660667">
          <w:rPr>
            <w:rStyle w:val="Hyperlink"/>
            <w:noProof/>
          </w:rPr>
          <w:t>4.</w:t>
        </w:r>
        <w:r>
          <w:rPr>
            <w:rFonts w:eastAsiaTheme="minorEastAsia" w:cstheme="minorBidi"/>
            <w:b w:val="0"/>
            <w:bCs w:val="0"/>
            <w:i w:val="0"/>
            <w:iCs w:val="0"/>
            <w:noProof/>
            <w:kern w:val="2"/>
            <w:sz w:val="22"/>
            <w:szCs w:val="22"/>
            <w14:ligatures w14:val="standardContextual"/>
          </w:rPr>
          <w:tab/>
        </w:r>
        <w:r w:rsidRPr="00660667">
          <w:rPr>
            <w:rStyle w:val="Hyperlink"/>
            <w:noProof/>
          </w:rPr>
          <w:t>Persist Decisions</w:t>
        </w:r>
        <w:r>
          <w:rPr>
            <w:noProof/>
            <w:webHidden/>
          </w:rPr>
          <w:tab/>
        </w:r>
        <w:r>
          <w:rPr>
            <w:noProof/>
            <w:webHidden/>
          </w:rPr>
          <w:fldChar w:fldCharType="begin"/>
        </w:r>
        <w:r>
          <w:rPr>
            <w:noProof/>
            <w:webHidden/>
          </w:rPr>
          <w:instrText xml:space="preserve"> PAGEREF _Toc156241084 \h </w:instrText>
        </w:r>
        <w:r>
          <w:rPr>
            <w:noProof/>
            <w:webHidden/>
          </w:rPr>
        </w:r>
        <w:r>
          <w:rPr>
            <w:noProof/>
            <w:webHidden/>
          </w:rPr>
          <w:fldChar w:fldCharType="separate"/>
        </w:r>
        <w:r>
          <w:rPr>
            <w:noProof/>
            <w:webHidden/>
          </w:rPr>
          <w:t>22</w:t>
        </w:r>
        <w:r>
          <w:rPr>
            <w:noProof/>
            <w:webHidden/>
          </w:rPr>
          <w:fldChar w:fldCharType="end"/>
        </w:r>
      </w:hyperlink>
    </w:p>
    <w:p w14:paraId="52E73872" w14:textId="6E194817"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5" w:history="1">
        <w:r w:rsidRPr="00660667">
          <w:rPr>
            <w:rStyle w:val="Hyperlink"/>
            <w:noProof/>
          </w:rPr>
          <w:t>5.</w:t>
        </w:r>
        <w:r>
          <w:rPr>
            <w:rFonts w:eastAsiaTheme="minorEastAsia" w:cstheme="minorBidi"/>
            <w:b w:val="0"/>
            <w:bCs w:val="0"/>
            <w:i w:val="0"/>
            <w:iCs w:val="0"/>
            <w:noProof/>
            <w:kern w:val="2"/>
            <w:sz w:val="22"/>
            <w:szCs w:val="22"/>
            <w14:ligatures w14:val="standardContextual"/>
          </w:rPr>
          <w:tab/>
        </w:r>
        <w:r w:rsidRPr="00660667">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_Toc156241085 \h </w:instrText>
        </w:r>
        <w:r>
          <w:rPr>
            <w:noProof/>
            <w:webHidden/>
          </w:rPr>
        </w:r>
        <w:r>
          <w:rPr>
            <w:noProof/>
            <w:webHidden/>
          </w:rPr>
          <w:fldChar w:fldCharType="separate"/>
        </w:r>
        <w:r>
          <w:rPr>
            <w:noProof/>
            <w:webHidden/>
          </w:rPr>
          <w:t>26</w:t>
        </w:r>
        <w:r>
          <w:rPr>
            <w:noProof/>
            <w:webHidden/>
          </w:rPr>
          <w:fldChar w:fldCharType="end"/>
        </w:r>
      </w:hyperlink>
    </w:p>
    <w:p w14:paraId="0B6D5CC3" w14:textId="07B6B4CE"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6" w:history="1">
        <w:r w:rsidRPr="00660667">
          <w:rPr>
            <w:rStyle w:val="Hyperlink"/>
            <w:noProof/>
          </w:rPr>
          <w:t>6.</w:t>
        </w:r>
        <w:r>
          <w:rPr>
            <w:rFonts w:eastAsiaTheme="minorEastAsia" w:cstheme="minorBidi"/>
            <w:b w:val="0"/>
            <w:bCs w:val="0"/>
            <w:i w:val="0"/>
            <w:iCs w:val="0"/>
            <w:noProof/>
            <w:kern w:val="2"/>
            <w:sz w:val="22"/>
            <w:szCs w:val="22"/>
            <w14:ligatures w14:val="standardContextual"/>
          </w:rPr>
          <w:tab/>
        </w:r>
        <w:r w:rsidRPr="00660667">
          <w:rPr>
            <w:rStyle w:val="Hyperlink"/>
            <w:noProof/>
          </w:rPr>
          <w:t>Conclusion</w:t>
        </w:r>
        <w:r>
          <w:rPr>
            <w:noProof/>
            <w:webHidden/>
          </w:rPr>
          <w:tab/>
        </w:r>
        <w:r>
          <w:rPr>
            <w:noProof/>
            <w:webHidden/>
          </w:rPr>
          <w:fldChar w:fldCharType="begin"/>
        </w:r>
        <w:r>
          <w:rPr>
            <w:noProof/>
            <w:webHidden/>
          </w:rPr>
          <w:instrText xml:space="preserve"> PAGEREF _Toc156241086 \h </w:instrText>
        </w:r>
        <w:r>
          <w:rPr>
            <w:noProof/>
            <w:webHidden/>
          </w:rPr>
        </w:r>
        <w:r>
          <w:rPr>
            <w:noProof/>
            <w:webHidden/>
          </w:rPr>
          <w:fldChar w:fldCharType="separate"/>
        </w:r>
        <w:r>
          <w:rPr>
            <w:noProof/>
            <w:webHidden/>
          </w:rPr>
          <w:t>34</w:t>
        </w:r>
        <w:r>
          <w:rPr>
            <w:noProof/>
            <w:webHidden/>
          </w:rPr>
          <w:fldChar w:fldCharType="end"/>
        </w:r>
      </w:hyperlink>
    </w:p>
    <w:p w14:paraId="7D8C552A" w14:textId="5CBDB28F"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7" w:history="1">
        <w:r w:rsidRPr="00660667">
          <w:rPr>
            <w:rStyle w:val="Hyperlink"/>
            <w:noProof/>
          </w:rPr>
          <w:t>7.</w:t>
        </w:r>
        <w:r>
          <w:rPr>
            <w:rFonts w:eastAsiaTheme="minorEastAsia" w:cstheme="minorBidi"/>
            <w:b w:val="0"/>
            <w:bCs w:val="0"/>
            <w:i w:val="0"/>
            <w:iCs w:val="0"/>
            <w:noProof/>
            <w:kern w:val="2"/>
            <w:sz w:val="22"/>
            <w:szCs w:val="22"/>
            <w14:ligatures w14:val="standardContextual"/>
          </w:rPr>
          <w:tab/>
        </w:r>
        <w:r w:rsidRPr="00660667">
          <w:rPr>
            <w:rStyle w:val="Hyperlink"/>
            <w:noProof/>
          </w:rPr>
          <w:t>Advanced Labs</w:t>
        </w:r>
        <w:r>
          <w:rPr>
            <w:noProof/>
            <w:webHidden/>
          </w:rPr>
          <w:tab/>
        </w:r>
        <w:r>
          <w:rPr>
            <w:noProof/>
            <w:webHidden/>
          </w:rPr>
          <w:fldChar w:fldCharType="begin"/>
        </w:r>
        <w:r>
          <w:rPr>
            <w:noProof/>
            <w:webHidden/>
          </w:rPr>
          <w:instrText xml:space="preserve"> PAGEREF _Toc156241087 \h </w:instrText>
        </w:r>
        <w:r>
          <w:rPr>
            <w:noProof/>
            <w:webHidden/>
          </w:rPr>
        </w:r>
        <w:r>
          <w:rPr>
            <w:noProof/>
            <w:webHidden/>
          </w:rPr>
          <w:fldChar w:fldCharType="separate"/>
        </w:r>
        <w:r>
          <w:rPr>
            <w:noProof/>
            <w:webHidden/>
          </w:rPr>
          <w:t>35</w:t>
        </w:r>
        <w:r>
          <w:rPr>
            <w:noProof/>
            <w:webHidden/>
          </w:rPr>
          <w:fldChar w:fldCharType="end"/>
        </w:r>
      </w:hyperlink>
    </w:p>
    <w:p w14:paraId="0BAC3288" w14:textId="3A6AA5E4"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88" w:history="1">
        <w:r w:rsidRPr="00660667">
          <w:rPr>
            <w:rStyle w:val="Hyperlink"/>
            <w:noProof/>
          </w:rPr>
          <w:t>8.</w:t>
        </w:r>
        <w:r>
          <w:rPr>
            <w:rFonts w:eastAsiaTheme="minorEastAsia" w:cstheme="minorBidi"/>
            <w:b w:val="0"/>
            <w:bCs w:val="0"/>
            <w:i w:val="0"/>
            <w:iCs w:val="0"/>
            <w:noProof/>
            <w:kern w:val="2"/>
            <w:sz w:val="22"/>
            <w:szCs w:val="22"/>
            <w14:ligatures w14:val="standardContextual"/>
          </w:rPr>
          <w:tab/>
        </w:r>
        <w:r w:rsidRPr="00660667">
          <w:rPr>
            <w:rStyle w:val="Hyperlink"/>
            <w:noProof/>
          </w:rPr>
          <w:t>Advanced Lab 1 – Create a Cloudant Speeding Ticket Service</w:t>
        </w:r>
        <w:r>
          <w:rPr>
            <w:noProof/>
            <w:webHidden/>
          </w:rPr>
          <w:tab/>
        </w:r>
        <w:r>
          <w:rPr>
            <w:noProof/>
            <w:webHidden/>
          </w:rPr>
          <w:fldChar w:fldCharType="begin"/>
        </w:r>
        <w:r>
          <w:rPr>
            <w:noProof/>
            <w:webHidden/>
          </w:rPr>
          <w:instrText xml:space="preserve"> PAGEREF _Toc156241088 \h </w:instrText>
        </w:r>
        <w:r>
          <w:rPr>
            <w:noProof/>
            <w:webHidden/>
          </w:rPr>
        </w:r>
        <w:r>
          <w:rPr>
            <w:noProof/>
            <w:webHidden/>
          </w:rPr>
          <w:fldChar w:fldCharType="separate"/>
        </w:r>
        <w:r>
          <w:rPr>
            <w:noProof/>
            <w:webHidden/>
          </w:rPr>
          <w:t>36</w:t>
        </w:r>
        <w:r>
          <w:rPr>
            <w:noProof/>
            <w:webHidden/>
          </w:rPr>
          <w:fldChar w:fldCharType="end"/>
        </w:r>
      </w:hyperlink>
    </w:p>
    <w:p w14:paraId="681B5210" w14:textId="11304E8F" w:rsidR="00EA40C3" w:rsidRDefault="00EA40C3">
      <w:pPr>
        <w:pStyle w:val="TOC2"/>
        <w:rPr>
          <w:rFonts w:eastAsiaTheme="minorEastAsia" w:cstheme="minorBidi"/>
          <w:b w:val="0"/>
          <w:bCs w:val="0"/>
          <w:noProof/>
          <w:kern w:val="2"/>
          <w14:ligatures w14:val="standardContextual"/>
        </w:rPr>
      </w:pPr>
      <w:hyperlink w:anchor="_Toc156241089" w:history="1">
        <w:r w:rsidRPr="00660667">
          <w:rPr>
            <w:rStyle w:val="Hyperlink"/>
            <w:noProof/>
          </w:rPr>
          <w:t>8.1 Local host Prerequisites</w:t>
        </w:r>
        <w:r>
          <w:rPr>
            <w:noProof/>
            <w:webHidden/>
          </w:rPr>
          <w:tab/>
        </w:r>
        <w:r>
          <w:rPr>
            <w:noProof/>
            <w:webHidden/>
          </w:rPr>
          <w:fldChar w:fldCharType="begin"/>
        </w:r>
        <w:r>
          <w:rPr>
            <w:noProof/>
            <w:webHidden/>
          </w:rPr>
          <w:instrText xml:space="preserve"> PAGEREF _Toc156241089 \h </w:instrText>
        </w:r>
        <w:r>
          <w:rPr>
            <w:noProof/>
            <w:webHidden/>
          </w:rPr>
        </w:r>
        <w:r>
          <w:rPr>
            <w:noProof/>
            <w:webHidden/>
          </w:rPr>
          <w:fldChar w:fldCharType="separate"/>
        </w:r>
        <w:r>
          <w:rPr>
            <w:noProof/>
            <w:webHidden/>
          </w:rPr>
          <w:t>36</w:t>
        </w:r>
        <w:r>
          <w:rPr>
            <w:noProof/>
            <w:webHidden/>
          </w:rPr>
          <w:fldChar w:fldCharType="end"/>
        </w:r>
      </w:hyperlink>
    </w:p>
    <w:p w14:paraId="7B2814AA" w14:textId="0CD39288" w:rsidR="00EA40C3" w:rsidRDefault="00EA40C3">
      <w:pPr>
        <w:pStyle w:val="TOC2"/>
        <w:rPr>
          <w:rFonts w:eastAsiaTheme="minorEastAsia" w:cstheme="minorBidi"/>
          <w:b w:val="0"/>
          <w:bCs w:val="0"/>
          <w:noProof/>
          <w:kern w:val="2"/>
          <w14:ligatures w14:val="standardContextual"/>
        </w:rPr>
      </w:pPr>
      <w:hyperlink w:anchor="_Toc156241090" w:history="1">
        <w:r w:rsidRPr="00660667">
          <w:rPr>
            <w:rStyle w:val="Hyperlink"/>
            <w:noProof/>
          </w:rPr>
          <w:t>8.2 Run on local host</w:t>
        </w:r>
        <w:r>
          <w:rPr>
            <w:noProof/>
            <w:webHidden/>
          </w:rPr>
          <w:tab/>
        </w:r>
        <w:r>
          <w:rPr>
            <w:noProof/>
            <w:webHidden/>
          </w:rPr>
          <w:fldChar w:fldCharType="begin"/>
        </w:r>
        <w:r>
          <w:rPr>
            <w:noProof/>
            <w:webHidden/>
          </w:rPr>
          <w:instrText xml:space="preserve"> PAGEREF _Toc156241090 \h </w:instrText>
        </w:r>
        <w:r>
          <w:rPr>
            <w:noProof/>
            <w:webHidden/>
          </w:rPr>
        </w:r>
        <w:r>
          <w:rPr>
            <w:noProof/>
            <w:webHidden/>
          </w:rPr>
          <w:fldChar w:fldCharType="separate"/>
        </w:r>
        <w:r>
          <w:rPr>
            <w:noProof/>
            <w:webHidden/>
          </w:rPr>
          <w:t>36</w:t>
        </w:r>
        <w:r>
          <w:rPr>
            <w:noProof/>
            <w:webHidden/>
          </w:rPr>
          <w:fldChar w:fldCharType="end"/>
        </w:r>
      </w:hyperlink>
    </w:p>
    <w:p w14:paraId="4BADAA54" w14:textId="7952E198" w:rsidR="00EA40C3" w:rsidRDefault="00EA40C3">
      <w:pPr>
        <w:pStyle w:val="TOC2"/>
        <w:rPr>
          <w:rFonts w:eastAsiaTheme="minorEastAsia" w:cstheme="minorBidi"/>
          <w:b w:val="0"/>
          <w:bCs w:val="0"/>
          <w:noProof/>
          <w:kern w:val="2"/>
          <w14:ligatures w14:val="standardContextual"/>
        </w:rPr>
      </w:pPr>
      <w:hyperlink w:anchor="_Toc156241091" w:history="1">
        <w:r w:rsidRPr="00660667">
          <w:rPr>
            <w:rStyle w:val="Hyperlink"/>
            <w:noProof/>
          </w:rPr>
          <w:t>8.3 Code Engine Hosting Prerequisites</w:t>
        </w:r>
        <w:r>
          <w:rPr>
            <w:noProof/>
            <w:webHidden/>
          </w:rPr>
          <w:tab/>
        </w:r>
        <w:r>
          <w:rPr>
            <w:noProof/>
            <w:webHidden/>
          </w:rPr>
          <w:fldChar w:fldCharType="begin"/>
        </w:r>
        <w:r>
          <w:rPr>
            <w:noProof/>
            <w:webHidden/>
          </w:rPr>
          <w:instrText xml:space="preserve"> PAGEREF _Toc156241091 \h </w:instrText>
        </w:r>
        <w:r>
          <w:rPr>
            <w:noProof/>
            <w:webHidden/>
          </w:rPr>
        </w:r>
        <w:r>
          <w:rPr>
            <w:noProof/>
            <w:webHidden/>
          </w:rPr>
          <w:fldChar w:fldCharType="separate"/>
        </w:r>
        <w:r>
          <w:rPr>
            <w:noProof/>
            <w:webHidden/>
          </w:rPr>
          <w:t>38</w:t>
        </w:r>
        <w:r>
          <w:rPr>
            <w:noProof/>
            <w:webHidden/>
          </w:rPr>
          <w:fldChar w:fldCharType="end"/>
        </w:r>
      </w:hyperlink>
    </w:p>
    <w:p w14:paraId="606C39FF" w14:textId="5379D4E3" w:rsidR="00EA40C3" w:rsidRDefault="00EA40C3">
      <w:pPr>
        <w:pStyle w:val="TOC2"/>
        <w:rPr>
          <w:rFonts w:eastAsiaTheme="minorEastAsia" w:cstheme="minorBidi"/>
          <w:b w:val="0"/>
          <w:bCs w:val="0"/>
          <w:noProof/>
          <w:kern w:val="2"/>
          <w14:ligatures w14:val="standardContextual"/>
        </w:rPr>
      </w:pPr>
      <w:hyperlink w:anchor="_Toc156241092" w:history="1">
        <w:r w:rsidRPr="00660667">
          <w:rPr>
            <w:rStyle w:val="Hyperlink"/>
            <w:noProof/>
          </w:rPr>
          <w:t>8.4 Deployment to Code Engine</w:t>
        </w:r>
        <w:r>
          <w:rPr>
            <w:noProof/>
            <w:webHidden/>
          </w:rPr>
          <w:tab/>
        </w:r>
        <w:r>
          <w:rPr>
            <w:noProof/>
            <w:webHidden/>
          </w:rPr>
          <w:fldChar w:fldCharType="begin"/>
        </w:r>
        <w:r>
          <w:rPr>
            <w:noProof/>
            <w:webHidden/>
          </w:rPr>
          <w:instrText xml:space="preserve"> PAGEREF _Toc156241092 \h </w:instrText>
        </w:r>
        <w:r>
          <w:rPr>
            <w:noProof/>
            <w:webHidden/>
          </w:rPr>
        </w:r>
        <w:r>
          <w:rPr>
            <w:noProof/>
            <w:webHidden/>
          </w:rPr>
          <w:fldChar w:fldCharType="separate"/>
        </w:r>
        <w:r>
          <w:rPr>
            <w:noProof/>
            <w:webHidden/>
          </w:rPr>
          <w:t>39</w:t>
        </w:r>
        <w:r>
          <w:rPr>
            <w:noProof/>
            <w:webHidden/>
          </w:rPr>
          <w:fldChar w:fldCharType="end"/>
        </w:r>
      </w:hyperlink>
    </w:p>
    <w:p w14:paraId="32F9D18A" w14:textId="77ED4551" w:rsidR="00EA40C3" w:rsidRDefault="00EA40C3">
      <w:pPr>
        <w:pStyle w:val="TOC1"/>
        <w:rPr>
          <w:rFonts w:eastAsiaTheme="minorEastAsia" w:cstheme="minorBidi"/>
          <w:b w:val="0"/>
          <w:bCs w:val="0"/>
          <w:i w:val="0"/>
          <w:iCs w:val="0"/>
          <w:noProof/>
          <w:kern w:val="2"/>
          <w:sz w:val="22"/>
          <w:szCs w:val="22"/>
          <w14:ligatures w14:val="standardContextual"/>
        </w:rPr>
      </w:pPr>
      <w:hyperlink w:anchor="_Toc156241093" w:history="1">
        <w:r w:rsidRPr="00660667">
          <w:rPr>
            <w:rStyle w:val="Hyperlink"/>
            <w:noProof/>
          </w:rPr>
          <w:t>9.</w:t>
        </w:r>
        <w:r>
          <w:rPr>
            <w:rFonts w:eastAsiaTheme="minorEastAsia" w:cstheme="minorBidi"/>
            <w:b w:val="0"/>
            <w:bCs w:val="0"/>
            <w:i w:val="0"/>
            <w:iCs w:val="0"/>
            <w:noProof/>
            <w:kern w:val="2"/>
            <w:sz w:val="22"/>
            <w:szCs w:val="22"/>
            <w14:ligatures w14:val="standardContextual"/>
          </w:rPr>
          <w:tab/>
        </w:r>
        <w:r w:rsidRPr="00660667">
          <w:rPr>
            <w:rStyle w:val="Hyperlink"/>
            <w:noProof/>
          </w:rPr>
          <w:t>Advanced Lab 2 – Create a Report in React</w:t>
        </w:r>
        <w:r>
          <w:rPr>
            <w:noProof/>
            <w:webHidden/>
          </w:rPr>
          <w:tab/>
        </w:r>
        <w:r>
          <w:rPr>
            <w:noProof/>
            <w:webHidden/>
          </w:rPr>
          <w:fldChar w:fldCharType="begin"/>
        </w:r>
        <w:r>
          <w:rPr>
            <w:noProof/>
            <w:webHidden/>
          </w:rPr>
          <w:instrText xml:space="preserve"> PAGEREF _Toc156241093 \h </w:instrText>
        </w:r>
        <w:r>
          <w:rPr>
            <w:noProof/>
            <w:webHidden/>
          </w:rPr>
        </w:r>
        <w:r>
          <w:rPr>
            <w:noProof/>
            <w:webHidden/>
          </w:rPr>
          <w:fldChar w:fldCharType="separate"/>
        </w:r>
        <w:r>
          <w:rPr>
            <w:noProof/>
            <w:webHidden/>
          </w:rPr>
          <w:t>41</w:t>
        </w:r>
        <w:r>
          <w:rPr>
            <w:noProof/>
            <w:webHidden/>
          </w:rPr>
          <w:fldChar w:fldCharType="end"/>
        </w:r>
      </w:hyperlink>
    </w:p>
    <w:p w14:paraId="34E8762C" w14:textId="04C8BF1F" w:rsidR="00EA40C3" w:rsidRDefault="00EA40C3">
      <w:pPr>
        <w:pStyle w:val="TOC2"/>
        <w:rPr>
          <w:rFonts w:eastAsiaTheme="minorEastAsia" w:cstheme="minorBidi"/>
          <w:b w:val="0"/>
          <w:bCs w:val="0"/>
          <w:noProof/>
          <w:kern w:val="2"/>
          <w14:ligatures w14:val="standardContextual"/>
        </w:rPr>
      </w:pPr>
      <w:hyperlink w:anchor="_Toc156241094" w:history="1">
        <w:r w:rsidRPr="00660667">
          <w:rPr>
            <w:rStyle w:val="Hyperlink"/>
            <w:noProof/>
          </w:rPr>
          <w:t>9.1 Run on local host</w:t>
        </w:r>
        <w:r>
          <w:rPr>
            <w:noProof/>
            <w:webHidden/>
          </w:rPr>
          <w:tab/>
        </w:r>
        <w:r>
          <w:rPr>
            <w:noProof/>
            <w:webHidden/>
          </w:rPr>
          <w:fldChar w:fldCharType="begin"/>
        </w:r>
        <w:r>
          <w:rPr>
            <w:noProof/>
            <w:webHidden/>
          </w:rPr>
          <w:instrText xml:space="preserve"> PAGEREF _Toc156241094 \h </w:instrText>
        </w:r>
        <w:r>
          <w:rPr>
            <w:noProof/>
            <w:webHidden/>
          </w:rPr>
        </w:r>
        <w:r>
          <w:rPr>
            <w:noProof/>
            <w:webHidden/>
          </w:rPr>
          <w:fldChar w:fldCharType="separate"/>
        </w:r>
        <w:r>
          <w:rPr>
            <w:noProof/>
            <w:webHidden/>
          </w:rPr>
          <w:t>41</w:t>
        </w:r>
        <w:r>
          <w:rPr>
            <w:noProof/>
            <w:webHidden/>
          </w:rPr>
          <w:fldChar w:fldCharType="end"/>
        </w:r>
      </w:hyperlink>
    </w:p>
    <w:p w14:paraId="550A440F" w14:textId="7C33DF12" w:rsidR="00EA40C3" w:rsidRDefault="00EA40C3">
      <w:pPr>
        <w:pStyle w:val="TOC2"/>
        <w:rPr>
          <w:rFonts w:eastAsiaTheme="minorEastAsia" w:cstheme="minorBidi"/>
          <w:b w:val="0"/>
          <w:bCs w:val="0"/>
          <w:noProof/>
          <w:kern w:val="2"/>
          <w14:ligatures w14:val="standardContextual"/>
        </w:rPr>
      </w:pPr>
      <w:hyperlink w:anchor="_Toc156241095" w:history="1">
        <w:r w:rsidRPr="00660667">
          <w:rPr>
            <w:rStyle w:val="Hyperlink"/>
            <w:noProof/>
          </w:rPr>
          <w:t>9.2 Deployment to Code Engine</w:t>
        </w:r>
        <w:r>
          <w:rPr>
            <w:noProof/>
            <w:webHidden/>
          </w:rPr>
          <w:tab/>
        </w:r>
        <w:r>
          <w:rPr>
            <w:noProof/>
            <w:webHidden/>
          </w:rPr>
          <w:fldChar w:fldCharType="begin"/>
        </w:r>
        <w:r>
          <w:rPr>
            <w:noProof/>
            <w:webHidden/>
          </w:rPr>
          <w:instrText xml:space="preserve"> PAGEREF _Toc156241095 \h </w:instrText>
        </w:r>
        <w:r>
          <w:rPr>
            <w:noProof/>
            <w:webHidden/>
          </w:rPr>
        </w:r>
        <w:r>
          <w:rPr>
            <w:noProof/>
            <w:webHidden/>
          </w:rPr>
          <w:fldChar w:fldCharType="separate"/>
        </w:r>
        <w:r>
          <w:rPr>
            <w:noProof/>
            <w:webHidden/>
          </w:rPr>
          <w:t>41</w:t>
        </w:r>
        <w:r>
          <w:rPr>
            <w:noProof/>
            <w:webHidden/>
          </w:rPr>
          <w:fldChar w:fldCharType="end"/>
        </w:r>
      </w:hyperlink>
    </w:p>
    <w:p w14:paraId="328801D3" w14:textId="05E1D7A2"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624107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42286225" w:rsidR="007A73AF" w:rsidRDefault="007A73AF" w:rsidP="007A73AF">
      <w:pPr>
        <w:rPr>
          <w:lang w:eastAsia="x-none"/>
        </w:rPr>
      </w:pPr>
      <w:r>
        <w:rPr>
          <w:lang w:eastAsia="x-none"/>
        </w:rPr>
        <w:t xml:space="preserve">In this Lab you connect </w:t>
      </w:r>
      <w:proofErr w:type="spellStart"/>
      <w:r>
        <w:rPr>
          <w:lang w:eastAsia="x-none"/>
        </w:rPr>
        <w:t>watson</w:t>
      </w:r>
      <w:r w:rsidR="00204D5D">
        <w:rPr>
          <w:lang w:eastAsia="x-none"/>
        </w:rPr>
        <w:t>x</w:t>
      </w:r>
      <w:proofErr w:type="spellEnd"/>
      <w:r>
        <w:rPr>
          <w:lang w:eastAsia="x-none"/>
        </w:rPr>
        <w:t xml:space="preserve"> Orchestrate using open-source solutions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000000" w:rsidP="007A73AF">
      <w:pPr>
        <w:rPr>
          <w:lang w:eastAsia="x-none"/>
        </w:rPr>
      </w:pPr>
      <w:hyperlink r:id="rId10" w:history="1">
        <w:r w:rsidR="007A73AF"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F84AA6">
      <w:pPr>
        <w:pStyle w:val="ListParagraph"/>
        <w:numPr>
          <w:ilvl w:val="0"/>
          <w:numId w:val="20"/>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F84AA6">
      <w:pPr>
        <w:pStyle w:val="ListParagraph"/>
        <w:numPr>
          <w:ilvl w:val="0"/>
          <w:numId w:val="20"/>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proofErr w:type="gramStart"/>
      <w:r w:rsidRPr="00C94B56">
        <w:t>https://www.ibm.com/products/cloudant</w:t>
      </w:r>
      <w:proofErr w:type="gramEnd"/>
    </w:p>
    <w:p w14:paraId="0162102D" w14:textId="77777777" w:rsidR="00C94B56" w:rsidRDefault="00C94B56" w:rsidP="00C94B56">
      <w:pPr>
        <w:pStyle w:val="ListParagraph"/>
        <w:rPr>
          <w:lang w:eastAsia="x-none"/>
        </w:rPr>
      </w:pPr>
    </w:p>
    <w:p w14:paraId="3BEBC646" w14:textId="3F91CE86" w:rsidR="00C94B56" w:rsidRDefault="00C94B56" w:rsidP="00F84AA6">
      <w:pPr>
        <w:pStyle w:val="ListParagraph"/>
        <w:numPr>
          <w:ilvl w:val="0"/>
          <w:numId w:val="20"/>
        </w:numPr>
        <w:rPr>
          <w:lang w:eastAsia="x-none"/>
        </w:rPr>
      </w:pPr>
      <w:r w:rsidRPr="00C94B56">
        <w:rPr>
          <w:b/>
          <w:bCs/>
          <w:lang w:eastAsia="x-none"/>
        </w:rPr>
        <w:t>React</w:t>
      </w:r>
      <w:r>
        <w:rPr>
          <w:lang w:eastAsia="x-none"/>
        </w:rPr>
        <w:t xml:space="preserve"> –</w:t>
      </w:r>
      <w:r w:rsidR="00CE3FE8">
        <w:rPr>
          <w:lang w:eastAsia="x-none"/>
        </w:rPr>
        <w:t xml:space="preserve"> </w:t>
      </w:r>
      <w:r>
        <w:rPr>
          <w:lang w:eastAsia="x-none"/>
        </w:rPr>
        <w:t xml:space="preserve">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F84AA6">
      <w:pPr>
        <w:pStyle w:val="ListParagraph"/>
        <w:numPr>
          <w:ilvl w:val="0"/>
          <w:numId w:val="12"/>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F84AA6">
      <w:pPr>
        <w:pStyle w:val="ListParagraph"/>
        <w:numPr>
          <w:ilvl w:val="0"/>
          <w:numId w:val="12"/>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F84AA6">
      <w:pPr>
        <w:pStyle w:val="ListParagraph"/>
        <w:numPr>
          <w:ilvl w:val="0"/>
          <w:numId w:val="12"/>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624107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F84AA6">
      <w:pPr>
        <w:pStyle w:val="ListParagraph"/>
        <w:numPr>
          <w:ilvl w:val="0"/>
          <w:numId w:val="4"/>
        </w:numPr>
      </w:pPr>
      <w:r>
        <w:t>Microsoft Remote Desktop (RDP)</w:t>
      </w:r>
    </w:p>
    <w:p w14:paraId="5EC2A05A" w14:textId="2A2E861A" w:rsidR="00072573" w:rsidRDefault="00C665B9" w:rsidP="00F84AA6">
      <w:pPr>
        <w:pStyle w:val="ListParagraph"/>
        <w:numPr>
          <w:ilvl w:val="0"/>
          <w:numId w:val="4"/>
        </w:numPr>
      </w:pPr>
      <w:r>
        <w:t>A GitHub Account</w:t>
      </w:r>
      <w:r w:rsidR="00072573">
        <w:t xml:space="preserve">.  See </w:t>
      </w:r>
      <w:proofErr w:type="gramStart"/>
      <w:r w:rsidR="00072573" w:rsidRPr="00072573">
        <w:t>https://github.com</w:t>
      </w:r>
      <w:proofErr w:type="gramEnd"/>
    </w:p>
    <w:p w14:paraId="4C4BE1F2" w14:textId="3D05B3B6" w:rsidR="0046210F" w:rsidRDefault="0046210F" w:rsidP="00F84AA6">
      <w:pPr>
        <w:pStyle w:val="ListParagraph"/>
        <w:numPr>
          <w:ilvl w:val="0"/>
          <w:numId w:val="4"/>
        </w:numPr>
      </w:pPr>
      <w:r>
        <w:t>A</w:t>
      </w:r>
      <w:r w:rsidR="00637F86">
        <w:t xml:space="preserve">n </w:t>
      </w:r>
      <w:r w:rsidR="005B5149">
        <w:t xml:space="preserve">IBM </w:t>
      </w:r>
      <w:proofErr w:type="spellStart"/>
      <w:r w:rsidR="005B5149">
        <w:t>watsonx</w:t>
      </w:r>
      <w:proofErr w:type="spellEnd"/>
      <w:r w:rsidR="005B5149">
        <w:t xml:space="preserve"> </w:t>
      </w:r>
      <w:proofErr w:type="gramStart"/>
      <w:r w:rsidR="005B5149">
        <w:t xml:space="preserve">Orchestrate </w:t>
      </w:r>
      <w:r w:rsidR="00BF2642">
        <w:t xml:space="preserve"> Standard</w:t>
      </w:r>
      <w:proofErr w:type="gramEnd"/>
      <w:r w:rsidR="00BF2642">
        <w:t xml:space="preserve"> account</w:t>
      </w:r>
      <w:r w:rsidR="005B5149">
        <w:t xml:space="preserve"> with Builder role.</w:t>
      </w:r>
    </w:p>
    <w:p w14:paraId="4F72862D" w14:textId="3F77EEC2" w:rsidR="00C665B9" w:rsidRPr="00F84AA6" w:rsidRDefault="00BF2642" w:rsidP="00F84AA6">
      <w:pPr>
        <w:pStyle w:val="ListParagraph"/>
        <w:numPr>
          <w:ilvl w:val="0"/>
          <w:numId w:val="4"/>
        </w:numPr>
        <w:rPr>
          <w:lang w:val="de-AT"/>
        </w:rPr>
      </w:pPr>
      <w:r w:rsidRPr="00F84AA6">
        <w:rPr>
          <w:lang w:val="de-AT"/>
        </w:rPr>
        <w:t xml:space="preserve">Techzone BAMOE VM : </w:t>
      </w:r>
      <w:r w:rsidR="00000000">
        <w:fldChar w:fldCharType="begin"/>
      </w:r>
      <w:r w:rsidR="00000000">
        <w:instrText>HYPERLINK "https://techzone.ibm.com/my/reservations/create/64a7121eb9776b0016a10cb0"</w:instrText>
      </w:r>
      <w:r w:rsidR="00000000">
        <w:fldChar w:fldCharType="separate"/>
      </w:r>
      <w:r w:rsidRPr="00F84AA6">
        <w:rPr>
          <w:rStyle w:val="Hyperlink"/>
          <w:lang w:val="de-AT"/>
        </w:rPr>
        <w:t>https://techzone.ibm.com/my/reservations/create/64a7121eb9776b0016a10cb0</w:t>
      </w:r>
      <w:r w:rsidR="00000000">
        <w:rPr>
          <w:rStyle w:val="Hyperlink"/>
          <w:lang w:val="de-AT"/>
        </w:rPr>
        <w:fldChar w:fldCharType="end"/>
      </w:r>
    </w:p>
    <w:p w14:paraId="1994C469" w14:textId="77777777" w:rsidR="00BF2642" w:rsidRPr="00F84AA6" w:rsidRDefault="00BF2642" w:rsidP="00BF2642">
      <w:pPr>
        <w:pStyle w:val="ListParagraph"/>
        <w:rPr>
          <w:lang w:val="de-AT"/>
        </w:rPr>
      </w:pPr>
    </w:p>
    <w:p w14:paraId="4D52B74C" w14:textId="0F160952" w:rsidR="00BF2642" w:rsidRDefault="00BF2642" w:rsidP="00BF2642">
      <w:r>
        <w:t>Alternatively, you can build your own environment, in which case you need:</w:t>
      </w:r>
    </w:p>
    <w:p w14:paraId="12A6CA4D" w14:textId="5B705944" w:rsidR="00BF2642" w:rsidRDefault="00BF2642" w:rsidP="00F84AA6">
      <w:pPr>
        <w:pStyle w:val="ListParagraph"/>
        <w:numPr>
          <w:ilvl w:val="0"/>
          <w:numId w:val="21"/>
        </w:numPr>
      </w:pPr>
      <w:r>
        <w:t xml:space="preserve">VSC and the IBM BAMOE plugin </w:t>
      </w:r>
    </w:p>
    <w:p w14:paraId="05B91BEF" w14:textId="20B98208" w:rsidR="006340D3" w:rsidRDefault="006340D3" w:rsidP="00F84AA6">
      <w:pPr>
        <w:pStyle w:val="ListParagraph"/>
        <w:numPr>
          <w:ilvl w:val="0"/>
          <w:numId w:val="4"/>
        </w:numPr>
      </w:pPr>
      <w:r>
        <w:t xml:space="preserve">Git Bash </w:t>
      </w:r>
    </w:p>
    <w:p w14:paraId="64EE0D7A" w14:textId="678006FE" w:rsidR="00AA4873" w:rsidRDefault="00BF2642" w:rsidP="00F84AA6">
      <w:pPr>
        <w:pStyle w:val="ListParagraph"/>
        <w:numPr>
          <w:ilvl w:val="0"/>
          <w:numId w:val="4"/>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Ref155358893"/>
      <w:bookmarkStart w:id="6" w:name="_Ref155358900"/>
      <w:bookmarkStart w:id="7" w:name="_Toc156241077"/>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rsidP="00F84AA6">
      <w:pPr>
        <w:pStyle w:val="ListParagraph"/>
        <w:numPr>
          <w:ilvl w:val="0"/>
          <w:numId w:val="5"/>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rsidP="00F84AA6">
      <w:pPr>
        <w:pStyle w:val="ListParagraph"/>
        <w:numPr>
          <w:ilvl w:val="0"/>
          <w:numId w:val="5"/>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F84AA6">
      <w:pPr>
        <w:pStyle w:val="ListParagraph"/>
        <w:numPr>
          <w:ilvl w:val="0"/>
          <w:numId w:val="5"/>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8" w:name="_Toc156241078"/>
      <w:r>
        <w:lastRenderedPageBreak/>
        <w:t>Before you start</w:t>
      </w:r>
      <w:bookmarkEnd w:id="8"/>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000000"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224A0C65" w:rsidR="00195942" w:rsidRDefault="006A1A46" w:rsidP="00434933">
      <w:pPr>
        <w:ind w:left="720"/>
      </w:pPr>
      <w:r w:rsidRPr="006A1A46">
        <w:rPr>
          <w:b/>
          <w:bCs/>
        </w:rPr>
        <w:t>IMPORTANT!</w:t>
      </w:r>
      <w:r>
        <w:t xml:space="preserve">  </w:t>
      </w:r>
      <w:r w:rsidR="00195942">
        <w:t xml:space="preserve">When reserving, ensure </w:t>
      </w:r>
      <w:r w:rsidR="00CE3FE8">
        <w:t xml:space="preserve">VPN Access </w:t>
      </w:r>
      <w:r w:rsidR="00195942">
        <w:t>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proofErr w:type="gramStart"/>
      <w:r w:rsidRPr="00195942">
        <w:rPr>
          <w:b/>
          <w:bCs/>
        </w:rPr>
        <w:t>:</w:t>
      </w:r>
      <w:r>
        <w:t xml:space="preserve"> .</w:t>
      </w:r>
      <w:proofErr w:type="gramEnd"/>
      <w:r w:rsidR="00A322B8">
        <w:t>\</w:t>
      </w:r>
      <w:proofErr w:type="spellStart"/>
      <w:r>
        <w:t>techzone</w:t>
      </w:r>
      <w:proofErr w:type="spellEnd"/>
      <w:r>
        <w:t xml:space="preserv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0CB8A00A" w:rsidR="0064425C" w:rsidRDefault="00A33C1F" w:rsidP="00434933">
      <w:pPr>
        <w:ind w:left="720"/>
        <w:rPr>
          <w:rStyle w:val="Hyperlink"/>
        </w:rPr>
      </w:pPr>
      <w:r>
        <w:t xml:space="preserve">For further details see the getting started guide here: </w:t>
      </w:r>
      <w:hyperlink r:id="rId16" w:history="1">
        <w:r w:rsidR="00434933" w:rsidRPr="00200154">
          <w:rPr>
            <w:rStyle w:val="Hyperlink"/>
          </w:rPr>
          <w:t>https://ibm.box.com/v/IBM-BAMOE-ENV</w:t>
        </w:r>
      </w:hyperlink>
    </w:p>
    <w:p w14:paraId="2F4469EA" w14:textId="77777777" w:rsidR="00CE3FE8" w:rsidRDefault="00CE3FE8" w:rsidP="00434933">
      <w:pPr>
        <w:ind w:left="720"/>
        <w:rPr>
          <w:rStyle w:val="Hyperlink"/>
        </w:rPr>
      </w:pPr>
    </w:p>
    <w:p w14:paraId="4BC9C2F6" w14:textId="5C75B4DA" w:rsidR="00CE3FE8" w:rsidRDefault="00CE3FE8" w:rsidP="00434933">
      <w:pPr>
        <w:ind w:left="720"/>
      </w:pPr>
      <w:r>
        <w:rPr>
          <w:rStyle w:val="Hyperlink"/>
        </w:rPr>
        <w:t>After login, you can switch the language locale in the image so that your keyboard is mapped correctly.</w:t>
      </w:r>
    </w:p>
    <w:p w14:paraId="1464DF89" w14:textId="77777777" w:rsidR="00434933" w:rsidRPr="00637F86" w:rsidRDefault="00434933" w:rsidP="00637F86">
      <w:pPr>
        <w:rPr>
          <w:szCs w:val="22"/>
        </w:rPr>
      </w:pPr>
    </w:p>
    <w:p w14:paraId="77D857DC" w14:textId="1848F4AE" w:rsidR="0064425C" w:rsidRPr="007B2721" w:rsidRDefault="0064425C" w:rsidP="00F84AA6">
      <w:pPr>
        <w:pStyle w:val="ListParagraph"/>
        <w:numPr>
          <w:ilvl w:val="0"/>
          <w:numId w:val="6"/>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rsidP="00F84AA6">
      <w:pPr>
        <w:pStyle w:val="ListParagraph"/>
        <w:numPr>
          <w:ilvl w:val="0"/>
          <w:numId w:val="6"/>
        </w:numPr>
        <w:rPr>
          <w:szCs w:val="22"/>
        </w:rPr>
      </w:pPr>
      <w:r w:rsidRPr="007B2721">
        <w:rPr>
          <w:szCs w:val="22"/>
        </w:rPr>
        <w:lastRenderedPageBreak/>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58C79FA6" w14:textId="23BAE419" w:rsidR="0064425C" w:rsidRPr="00C53BDE" w:rsidRDefault="0010195E" w:rsidP="00C53BDE">
      <w:pPr>
        <w:pStyle w:val="ListParagraph"/>
        <w:numPr>
          <w:ilvl w:val="0"/>
          <w:numId w:val="6"/>
        </w:numPr>
        <w:rPr>
          <w:rFonts w:ascii="Arial" w:hAnsi="Arial" w:cs="Arial"/>
        </w:rPr>
      </w:pPr>
      <w:r w:rsidRPr="0010195E">
        <w:rPr>
          <w:rFonts w:cs="Arial"/>
        </w:rPr>
        <w:t>Hit return</w:t>
      </w:r>
      <w:r w:rsidR="0064425C">
        <w:t>. You should see the git repository cloned into the local drive:</w:t>
      </w:r>
    </w:p>
    <w:p w14:paraId="7D44793E" w14:textId="4662FCC9" w:rsidR="0064425C" w:rsidRDefault="00551047" w:rsidP="0064425C">
      <w:pPr>
        <w:ind w:left="720"/>
      </w:pPr>
      <w:ins w:id="9" w:author="Nigel Crowther1" w:date="2024-01-15T17:08:00Z">
        <w:r w:rsidRPr="00964CB4">
          <w:rPr>
            <w:noProof/>
          </w:rPr>
          <w:drawing>
            <wp:inline distT="0" distB="0" distL="0" distR="0" wp14:anchorId="22C3DFAF" wp14:editId="4F68FB83">
              <wp:extent cx="5477639" cy="1905266"/>
              <wp:effectExtent l="228600" t="228600" r="199390" b="209550"/>
              <wp:docPr id="5896825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252" name="Picture 1" descr="A computer screen shot of a computer program&#10;&#10;Description automatically generated"/>
                      <pic:cNvPicPr/>
                    </pic:nvPicPr>
                    <pic:blipFill>
                      <a:blip r:embed="rId19"/>
                      <a:stretch>
                        <a:fillRect/>
                      </a:stretch>
                    </pic:blipFill>
                    <pic:spPr>
                      <a:xfrm>
                        <a:off x="0" y="0"/>
                        <a:ext cx="5477639" cy="1905266"/>
                      </a:xfrm>
                      <a:prstGeom prst="rect">
                        <a:avLst/>
                      </a:prstGeom>
                      <a:effectLst>
                        <a:glow rad="228600">
                          <a:schemeClr val="accent5">
                            <a:satMod val="175000"/>
                            <a:alpha val="40000"/>
                          </a:schemeClr>
                        </a:glow>
                      </a:effectLst>
                    </pic:spPr>
                  </pic:pic>
                </a:graphicData>
              </a:graphic>
            </wp:inline>
          </w:drawing>
        </w:r>
      </w:ins>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F84AA6">
      <w:pPr>
        <w:pStyle w:val="ListParagraph"/>
        <w:numPr>
          <w:ilvl w:val="0"/>
          <w:numId w:val="6"/>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F84AA6">
      <w:pPr>
        <w:pStyle w:val="ListParagraph"/>
        <w:numPr>
          <w:ilvl w:val="0"/>
          <w:numId w:val="6"/>
        </w:numPr>
      </w:pPr>
      <w:r w:rsidRPr="007B2721">
        <w:lastRenderedPageBreak/>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F84AA6">
      <w:pPr>
        <w:pStyle w:val="ListParagraph"/>
        <w:numPr>
          <w:ilvl w:val="0"/>
          <w:numId w:val="6"/>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F84AA6">
      <w:pPr>
        <w:pStyle w:val="ListParagraph"/>
        <w:numPr>
          <w:ilvl w:val="0"/>
          <w:numId w:val="6"/>
        </w:numPr>
        <w:rPr>
          <w:rFonts w:asciiTheme="majorHAnsi" w:eastAsiaTheme="majorEastAsia" w:hAnsiTheme="majorHAnsi" w:cstheme="majorBidi"/>
          <w:color w:val="2E74B5" w:themeColor="accent1" w:themeShade="BF"/>
          <w:sz w:val="32"/>
          <w:szCs w:val="32"/>
        </w:rPr>
      </w:pPr>
      <w:bookmarkStart w:id="10"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10"/>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84AA6">
      <w:pPr>
        <w:pStyle w:val="ListParagraph"/>
        <w:numPr>
          <w:ilvl w:val="0"/>
          <w:numId w:val="6"/>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noProof/>
          <w:color w:val="2E74B5" w:themeColor="accent1" w:themeShade="BF"/>
          <w:sz w:val="32"/>
          <w:szCs w:val="32"/>
        </w:rPr>
        <w:lastRenderedPageBreak/>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6"/>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84AA6">
      <w:pPr>
        <w:pStyle w:val="ListParagraph"/>
        <w:numPr>
          <w:ilvl w:val="0"/>
          <w:numId w:val="6"/>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7"/>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0DCA4833" w:rsidR="0064425C" w:rsidRPr="00817D97" w:rsidRDefault="00817D97" w:rsidP="00F84AA6">
      <w:pPr>
        <w:pStyle w:val="ListParagraph"/>
        <w:numPr>
          <w:ilvl w:val="0"/>
          <w:numId w:val="6"/>
        </w:numPr>
        <w:rPr>
          <w:rFonts w:asciiTheme="majorHAnsi" w:eastAsiaTheme="majorEastAsia" w:hAnsiTheme="majorHAnsi" w:cstheme="majorBidi"/>
          <w:color w:val="2E74B5" w:themeColor="accent1" w:themeShade="BF"/>
          <w:sz w:val="32"/>
          <w:szCs w:val="32"/>
        </w:rPr>
      </w:pPr>
      <w:r>
        <w:t>Press Save</w:t>
      </w:r>
      <w:r w:rsidR="00C665B9">
        <w:t xml:space="preserve"> (</w:t>
      </w:r>
      <w:r w:rsidR="00E45C73">
        <w:t>CTRL</w:t>
      </w:r>
      <w:r w:rsidR="00C665B9">
        <w:t xml:space="preserve"> S)</w:t>
      </w:r>
      <w:r>
        <w:t>.</w:t>
      </w:r>
      <w:r w:rsidR="0064425C">
        <w:br w:type="page"/>
      </w:r>
    </w:p>
    <w:p w14:paraId="55E8E8D5" w14:textId="513D958B" w:rsidR="0064425C" w:rsidRDefault="0064425C" w:rsidP="0064425C">
      <w:pPr>
        <w:pStyle w:val="Heading2"/>
      </w:pPr>
      <w:bookmarkStart w:id="11" w:name="_Toc123212594"/>
      <w:bookmarkStart w:id="12" w:name="_Toc123214819"/>
      <w:bookmarkStart w:id="13" w:name="_Toc156241079"/>
      <w:r>
        <w:lastRenderedPageBreak/>
        <w:t>Run the Decision Service</w:t>
      </w:r>
      <w:bookmarkEnd w:id="11"/>
      <w:bookmarkEnd w:id="12"/>
      <w:bookmarkEnd w:id="13"/>
    </w:p>
    <w:p w14:paraId="0CD9E79F" w14:textId="77777777" w:rsidR="00FD6216" w:rsidRDefault="00FD6216" w:rsidP="00FD6216">
      <w:pPr>
        <w:rPr>
          <w:szCs w:val="22"/>
        </w:rPr>
      </w:pPr>
    </w:p>
    <w:p w14:paraId="6C9C6DC2" w14:textId="77777777" w:rsidR="00EC4855" w:rsidRDefault="0064425C" w:rsidP="00FD6216">
      <w:pPr>
        <w:rPr>
          <w:szCs w:val="22"/>
        </w:rPr>
      </w:pPr>
      <w:r w:rsidRPr="00FD6216">
        <w:rPr>
          <w:szCs w:val="22"/>
        </w:rPr>
        <w:t xml:space="preserve">In this step we are going to </w:t>
      </w:r>
      <w:r w:rsidR="00EC4855">
        <w:rPr>
          <w:szCs w:val="22"/>
        </w:rPr>
        <w:t xml:space="preserve">convert the decision model into a callable decision service. We will </w:t>
      </w:r>
    </w:p>
    <w:p w14:paraId="214F3167" w14:textId="6F92C4FF" w:rsidR="0064425C" w:rsidRPr="00FD6216" w:rsidRDefault="0064425C" w:rsidP="00FD6216">
      <w:pPr>
        <w:rPr>
          <w:color w:val="0000FF"/>
          <w:szCs w:val="22"/>
          <w:u w:val="single"/>
        </w:rPr>
      </w:pPr>
      <w:r w:rsidRPr="00FD6216">
        <w:rPr>
          <w:szCs w:val="22"/>
        </w:rPr>
        <w:t xml:space="preserve">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8"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F84AA6">
      <w:pPr>
        <w:pStyle w:val="ListParagraph"/>
        <w:numPr>
          <w:ilvl w:val="0"/>
          <w:numId w:val="25"/>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F84AA6">
      <w:pPr>
        <w:pStyle w:val="ListParagraph"/>
        <w:numPr>
          <w:ilvl w:val="0"/>
          <w:numId w:val="25"/>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24408746" w:rsidR="0040382F" w:rsidRPr="00C01231" w:rsidRDefault="0064425C" w:rsidP="00F84AA6">
      <w:pPr>
        <w:pStyle w:val="ListParagraph"/>
        <w:numPr>
          <w:ilvl w:val="0"/>
          <w:numId w:val="25"/>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AD3F6CE" w:rsidR="009D20DC" w:rsidRPr="009D20DC" w:rsidRDefault="0064425C" w:rsidP="00F84AA6">
      <w:pPr>
        <w:pStyle w:val="ListParagraph"/>
        <w:numPr>
          <w:ilvl w:val="0"/>
          <w:numId w:val="8"/>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w:t>
      </w:r>
      <w:r w:rsidR="00434933">
        <w:rPr>
          <w:szCs w:val="22"/>
          <w:lang w:val="en-GB"/>
        </w:rPr>
        <w:t>. Take note of the URL encircled below.  This is the development URL</w:t>
      </w:r>
      <w:r w:rsidR="00034A4F">
        <w:rPr>
          <w:szCs w:val="22"/>
          <w:lang w:val="en-GB"/>
        </w:rPr>
        <w:t>:</w:t>
      </w:r>
    </w:p>
    <w:p w14:paraId="673CF10F" w14:textId="5ED52653" w:rsidR="0064425C" w:rsidRDefault="00C53BDE" w:rsidP="008A6452">
      <w:pPr>
        <w:pStyle w:val="ListParagraph"/>
        <w:ind w:left="0"/>
        <w:rPr>
          <w:sz w:val="24"/>
          <w:lang w:val="en-GB"/>
        </w:rPr>
      </w:pPr>
      <w:r w:rsidRPr="0030298B">
        <w:rPr>
          <w:sz w:val="24"/>
          <w:lang w:val="en-GB"/>
        </w:rPr>
        <w:drawing>
          <wp:inline distT="0" distB="0" distL="0" distR="0" wp14:anchorId="322C25C8" wp14:editId="5DB34AE2">
            <wp:extent cx="6188710" cy="1450479"/>
            <wp:effectExtent l="228600" t="228600" r="231140" b="226060"/>
            <wp:docPr id="154598962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9628" name="Picture 1" descr="A computer screen with text&#10;&#10;Description automatically generated"/>
                    <pic:cNvPicPr/>
                  </pic:nvPicPr>
                  <pic:blipFill>
                    <a:blip r:embed="rId31"/>
                    <a:stretch>
                      <a:fillRect/>
                    </a:stretch>
                  </pic:blipFill>
                  <pic:spPr>
                    <a:xfrm>
                      <a:off x="0" y="0"/>
                      <a:ext cx="6188710" cy="1450479"/>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4" w:name="_Toc156241080"/>
      <w:r>
        <w:lastRenderedPageBreak/>
        <w:t xml:space="preserve">Expose the decision </w:t>
      </w:r>
      <w:proofErr w:type="gramStart"/>
      <w:r>
        <w:t>service</w:t>
      </w:r>
      <w:bookmarkEnd w:id="14"/>
      <w:proofErr w:type="gramEnd"/>
    </w:p>
    <w:p w14:paraId="5D49BB6F" w14:textId="77777777" w:rsidR="002023AA" w:rsidRDefault="002023AA" w:rsidP="002023AA">
      <w:pPr>
        <w:rPr>
          <w:lang w:val="en-US" w:eastAsia="en-US"/>
        </w:rPr>
      </w:pPr>
    </w:p>
    <w:p w14:paraId="1F7A409F" w14:textId="2783E9E8" w:rsidR="002023AA" w:rsidRDefault="002023AA" w:rsidP="00F84AA6">
      <w:pPr>
        <w:pStyle w:val="NoSpacing"/>
        <w:numPr>
          <w:ilvl w:val="0"/>
          <w:numId w:val="19"/>
        </w:numPr>
      </w:pPr>
      <w:r>
        <w:t>Within the VSC editor, click the</w:t>
      </w:r>
      <w:r w:rsidRPr="002023AA">
        <w:t xml:space="preserve"> </w:t>
      </w:r>
      <w:r>
        <w:t>PORTS</w:t>
      </w:r>
      <w:r w:rsidRPr="002023AA">
        <w:t xml:space="preserve"> tab</w:t>
      </w:r>
      <w:r w:rsidR="008C35CE">
        <w:t xml:space="preserve">. </w:t>
      </w:r>
      <w:r w:rsidR="008C35CE">
        <w:t xml:space="preserve">If you don’t see this option, </w:t>
      </w:r>
      <w:r w:rsidR="008C35CE" w:rsidRPr="00C01231">
        <w:rPr>
          <w:lang w:eastAsia="en-US"/>
        </w:rPr>
        <w:t xml:space="preserve">you </w:t>
      </w:r>
      <w:r w:rsidR="008C35CE">
        <w:rPr>
          <w:lang w:eastAsia="en-US"/>
        </w:rPr>
        <w:t xml:space="preserve">must </w:t>
      </w:r>
      <w:r w:rsidR="008C35CE" w:rsidRPr="00C01231">
        <w:rPr>
          <w:lang w:eastAsia="en-US"/>
        </w:rPr>
        <w:t>update</w:t>
      </w:r>
      <w:r w:rsidR="008C35CE">
        <w:rPr>
          <w:lang w:eastAsia="en-US"/>
        </w:rPr>
        <w:t xml:space="preserve"> VSC</w:t>
      </w:r>
      <w:r w:rsidR="008C35CE" w:rsidRPr="00C01231">
        <w:rPr>
          <w:lang w:eastAsia="en-US"/>
        </w:rPr>
        <w:t xml:space="preserve">.  </w:t>
      </w:r>
      <w:r w:rsidR="008C35CE">
        <w:rPr>
          <w:lang w:eastAsia="en-US"/>
        </w:rPr>
        <w:t>To do this, select</w:t>
      </w:r>
      <w:r w:rsidR="008C35CE" w:rsidRPr="00C01231">
        <w:rPr>
          <w:lang w:eastAsia="en-US"/>
        </w:rPr>
        <w:t xml:space="preserve"> </w:t>
      </w:r>
      <w:r w:rsidR="008C35CE" w:rsidRPr="00BF57E2">
        <w:rPr>
          <w:i/>
          <w:iCs/>
          <w:lang w:eastAsia="en-US"/>
        </w:rPr>
        <w:t>Help-&gt;Restart to update.</w:t>
      </w:r>
      <w:r w:rsidR="008C35CE">
        <w:rPr>
          <w:i/>
          <w:iCs/>
          <w:lang w:eastAsia="en-US"/>
        </w:rPr>
        <w:t xml:space="preserve"> </w:t>
      </w:r>
      <w:r w:rsidR="008C35CE">
        <w:rPr>
          <w:lang w:eastAsia="en-US"/>
        </w:rPr>
        <w:t xml:space="preserve">In this case, you will have to run the </w:t>
      </w:r>
      <w:proofErr w:type="spellStart"/>
      <w:r w:rsidR="008C35CE" w:rsidRPr="00C53BDE">
        <w:rPr>
          <w:i/>
          <w:iCs/>
          <w:lang w:eastAsia="en-US"/>
        </w:rPr>
        <w:t>m</w:t>
      </w:r>
      <w:r w:rsidR="008C35CE">
        <w:rPr>
          <w:i/>
          <w:iCs/>
          <w:lang w:eastAsia="en-US"/>
        </w:rPr>
        <w:t>v</w:t>
      </w:r>
      <w:r w:rsidR="008C35CE" w:rsidRPr="00C53BDE">
        <w:rPr>
          <w:i/>
          <w:iCs/>
          <w:lang w:eastAsia="en-US"/>
        </w:rPr>
        <w:t>n</w:t>
      </w:r>
      <w:proofErr w:type="spellEnd"/>
      <w:r w:rsidR="008C35CE" w:rsidRPr="00C53BDE">
        <w:rPr>
          <w:i/>
          <w:iCs/>
          <w:lang w:eastAsia="en-US"/>
        </w:rPr>
        <w:t xml:space="preserve"> </w:t>
      </w:r>
      <w:proofErr w:type="spellStart"/>
      <w:proofErr w:type="gramStart"/>
      <w:r w:rsidR="008C35CE" w:rsidRPr="00C53BDE">
        <w:rPr>
          <w:i/>
          <w:iCs/>
          <w:lang w:eastAsia="en-US"/>
        </w:rPr>
        <w:t>quarkus:dev</w:t>
      </w:r>
      <w:proofErr w:type="spellEnd"/>
      <w:proofErr w:type="gramEnd"/>
      <w:r w:rsidR="008C35CE">
        <w:rPr>
          <w:lang w:eastAsia="en-US"/>
        </w:rPr>
        <w:t xml:space="preserve"> command again</w:t>
      </w:r>
      <w:r w:rsidR="008C35CE">
        <w:rPr>
          <w:lang w:eastAsia="en-US"/>
        </w:rPr>
        <w:t xml:space="preserve"> in the terminal</w:t>
      </w:r>
      <w:r w:rsidR="008C35CE">
        <w:rPr>
          <w:lang w:eastAsia="en-US"/>
        </w:rP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2"/>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2E50EC65" w14:textId="42269551" w:rsidR="001D44B3" w:rsidRDefault="002023AA" w:rsidP="001D44B3">
      <w:pPr>
        <w:pStyle w:val="NoSpacing"/>
        <w:numPr>
          <w:ilvl w:val="0"/>
          <w:numId w:val="19"/>
        </w:numPr>
      </w:pPr>
      <w:r>
        <w:t xml:space="preserve">Select </w:t>
      </w:r>
      <w:r w:rsidRPr="008A6452">
        <w:rPr>
          <w:i/>
          <w:iCs/>
        </w:rPr>
        <w:t>Forward a Port</w:t>
      </w:r>
      <w:r w:rsidR="00BF57E2">
        <w:t xml:space="preserve">.  </w:t>
      </w:r>
    </w:p>
    <w:p w14:paraId="282BBAB1" w14:textId="77777777" w:rsidR="002023AA" w:rsidRDefault="002023AA" w:rsidP="0041088D">
      <w:pPr>
        <w:pStyle w:val="NoSpacing"/>
      </w:pPr>
    </w:p>
    <w:p w14:paraId="5141F1F7" w14:textId="79A4FD1F" w:rsidR="00C665B9" w:rsidRPr="00C665B9" w:rsidRDefault="002023AA" w:rsidP="00F84AA6">
      <w:pPr>
        <w:pStyle w:val="NoSpacing"/>
        <w:numPr>
          <w:ilvl w:val="0"/>
          <w:numId w:val="19"/>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3"/>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F84AA6">
      <w:pPr>
        <w:pStyle w:val="NoSpacing"/>
        <w:numPr>
          <w:ilvl w:val="0"/>
          <w:numId w:val="19"/>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F84AA6">
      <w:pPr>
        <w:pStyle w:val="NoSpacing"/>
        <w:numPr>
          <w:ilvl w:val="0"/>
          <w:numId w:val="19"/>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4"/>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F84AA6">
      <w:pPr>
        <w:pStyle w:val="NoSpacing"/>
        <w:numPr>
          <w:ilvl w:val="0"/>
          <w:numId w:val="19"/>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F84AA6">
      <w:pPr>
        <w:pStyle w:val="ListParagraph"/>
        <w:numPr>
          <w:ilvl w:val="0"/>
          <w:numId w:val="19"/>
        </w:numPr>
      </w:pPr>
      <w:bookmarkStart w:id="15"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6"/>
                    <a:stretch>
                      <a:fillRect/>
                    </a:stretch>
                  </pic:blipFill>
                  <pic:spPr>
                    <a:xfrm>
                      <a:off x="0" y="0"/>
                      <a:ext cx="133369" cy="171474"/>
                    </a:xfrm>
                    <a:prstGeom prst="rect">
                      <a:avLst/>
                    </a:prstGeom>
                  </pic:spPr>
                </pic:pic>
              </a:graphicData>
            </a:graphic>
          </wp:inline>
        </w:drawing>
      </w:r>
      <w:r>
        <w:t xml:space="preserve"> to store the exposed URL into your clipboard.</w:t>
      </w:r>
      <w:bookmarkEnd w:id="15"/>
    </w:p>
    <w:p w14:paraId="6575F373" w14:textId="05BEC73E" w:rsidR="00B04E4D" w:rsidRDefault="007B56FF">
      <w:pPr>
        <w:rPr>
          <w:lang w:val="en-US" w:eastAsia="en-US"/>
        </w:rPr>
      </w:pPr>
      <w:r w:rsidRPr="007B56FF">
        <w:rPr>
          <w:noProof/>
          <w:lang w:val="en-US" w:eastAsia="en-US"/>
        </w:rPr>
        <w:lastRenderedPageBreak/>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7"/>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6" w:name="_Ref153043519"/>
      <w:bookmarkStart w:id="17" w:name="_Toc156241081"/>
      <w:r>
        <w:lastRenderedPageBreak/>
        <w:t>Test the Decision Service</w:t>
      </w:r>
      <w:bookmarkEnd w:id="16"/>
      <w:bookmarkEnd w:id="17"/>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01AEE970" w:rsidR="0064425C" w:rsidRDefault="00CE3F6A" w:rsidP="00F84AA6">
      <w:pPr>
        <w:pStyle w:val="ListParagraph"/>
        <w:numPr>
          <w:ilvl w:val="0"/>
          <w:numId w:val="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rsidP="00F84AA6">
      <w:pPr>
        <w:pStyle w:val="ListParagraph"/>
        <w:numPr>
          <w:ilvl w:val="0"/>
          <w:numId w:val="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8"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3966EA0E" w:rsidR="0064425C" w:rsidRPr="003749AC" w:rsidRDefault="008A6452" w:rsidP="003749AC">
      <w:pPr>
        <w:pStyle w:val="ListParagraph"/>
        <w:ind w:left="360"/>
        <w:rPr>
          <w:szCs w:val="22"/>
        </w:rPr>
      </w:pPr>
      <w:r>
        <w:rPr>
          <w:szCs w:val="22"/>
        </w:rPr>
        <w:t xml:space="preserve">Where [REMOTE_URL] is the </w:t>
      </w:r>
      <w:proofErr w:type="gramStart"/>
      <w:r w:rsidR="00E45C73">
        <w:rPr>
          <w:szCs w:val="22"/>
        </w:rPr>
        <w:t>URL</w:t>
      </w:r>
      <w:proofErr w:type="gram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noProof/>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39"/>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4C12ED09"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ee three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w:t>
      </w:r>
      <w:proofErr w:type="spellStart"/>
      <w:r w:rsidR="000C212C">
        <w:rPr>
          <w:b/>
          <w:bCs/>
          <w:szCs w:val="22"/>
        </w:rPr>
        <w:t>XXX</w:t>
      </w:r>
      <w:r w:rsidR="004A4F4D" w:rsidRPr="00287B39">
        <w:rPr>
          <w:b/>
          <w:bCs/>
          <w:szCs w:val="22"/>
        </w:rPr>
        <w:t>TrafficViolation</w:t>
      </w:r>
      <w:proofErr w:type="spellEnd"/>
      <w:r w:rsidR="004A4F4D">
        <w:rPr>
          <w:rFonts w:cs="Arial"/>
          <w:szCs w:val="22"/>
        </w:rPr>
        <w:t xml:space="preserve">.  </w:t>
      </w:r>
    </w:p>
    <w:p w14:paraId="64EB18CA" w14:textId="77777777" w:rsidR="0064425C" w:rsidRPr="007B2721" w:rsidRDefault="0064425C" w:rsidP="0064425C">
      <w:pPr>
        <w:rPr>
          <w:szCs w:val="22"/>
        </w:rPr>
      </w:pPr>
    </w:p>
    <w:p w14:paraId="3C82BE79" w14:textId="6B7F4E20" w:rsidR="008A6452" w:rsidRPr="00211C8B" w:rsidRDefault="0064425C" w:rsidP="00F84AA6">
      <w:pPr>
        <w:pStyle w:val="ListParagraph"/>
        <w:keepNext/>
        <w:keepLines/>
        <w:numPr>
          <w:ilvl w:val="0"/>
          <w:numId w:val="7"/>
        </w:numPr>
        <w:rPr>
          <w:szCs w:val="22"/>
        </w:rPr>
      </w:pPr>
      <w:r w:rsidRPr="00287B39">
        <w:rPr>
          <w:szCs w:val="22"/>
        </w:rPr>
        <w:t xml:space="preserve">Click on the </w:t>
      </w:r>
      <w:r w:rsidRPr="00287B39">
        <w:rPr>
          <w:b/>
          <w:bCs/>
          <w:szCs w:val="22"/>
        </w:rPr>
        <w:t>POST /</w:t>
      </w:r>
      <w:proofErr w:type="spellStart"/>
      <w:r w:rsidR="000C212C">
        <w:rPr>
          <w:b/>
          <w:bCs/>
          <w:szCs w:val="22"/>
        </w:rPr>
        <w:t>XXX</w:t>
      </w:r>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C53BDE" w:rsidRPr="003C7AB3">
        <w:rPr>
          <w:szCs w:val="22"/>
        </w:rPr>
        <w:drawing>
          <wp:inline distT="0" distB="0" distL="0" distR="0" wp14:anchorId="0DE50A74" wp14:editId="26CEBC1D">
            <wp:extent cx="5824330" cy="594027"/>
            <wp:effectExtent l="228600" t="228600" r="214630" b="206375"/>
            <wp:docPr id="212741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13113" name=""/>
                    <pic:cNvPicPr/>
                  </pic:nvPicPr>
                  <pic:blipFill>
                    <a:blip r:embed="rId40"/>
                    <a:stretch>
                      <a:fillRect/>
                    </a:stretch>
                  </pic:blipFill>
                  <pic:spPr>
                    <a:xfrm>
                      <a:off x="0" y="0"/>
                      <a:ext cx="5852406" cy="596890"/>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F84AA6">
      <w:pPr>
        <w:pStyle w:val="ListParagraph"/>
        <w:keepNext/>
        <w:keepLines/>
        <w:numPr>
          <w:ilvl w:val="0"/>
          <w:numId w:val="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F84AA6">
      <w:pPr>
        <w:pStyle w:val="ListParagraph"/>
        <w:numPr>
          <w:ilvl w:val="0"/>
          <w:numId w:val="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F84AA6">
      <w:pPr>
        <w:pStyle w:val="ListParagraph"/>
        <w:numPr>
          <w:ilvl w:val="0"/>
          <w:numId w:val="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3C2DE74A" w:rsidR="0064425C" w:rsidRPr="0041088D" w:rsidRDefault="0064425C" w:rsidP="00F84AA6">
      <w:pPr>
        <w:pStyle w:val="ListParagraph"/>
        <w:numPr>
          <w:ilvl w:val="0"/>
          <w:numId w:val="7"/>
        </w:numPr>
        <w:rPr>
          <w:rFonts w:cs="Arial"/>
        </w:rPr>
      </w:pPr>
      <w:r w:rsidRPr="0041088D">
        <w:rPr>
          <w:rFonts w:cs="Arial"/>
        </w:rPr>
        <w:t>Congratulations, you have built</w:t>
      </w:r>
      <w:r w:rsidR="00F148A5" w:rsidRPr="0041088D">
        <w:rPr>
          <w:rFonts w:cs="Arial"/>
        </w:rPr>
        <w:t xml:space="preserve"> </w:t>
      </w:r>
      <w:r w:rsidRPr="0041088D">
        <w:rPr>
          <w:rFonts w:cs="Arial"/>
        </w:rPr>
        <w:t xml:space="preserve">and deployed </w:t>
      </w:r>
      <w:r w:rsidR="00211C8B">
        <w:rPr>
          <w:rFonts w:cs="Arial"/>
        </w:rPr>
        <w:t>the</w:t>
      </w:r>
      <w:r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sidR="00B54FF0">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8" w:name="_Toc156241082"/>
      <w:r>
        <w:lastRenderedPageBreak/>
        <w:t xml:space="preserve">Generate an </w:t>
      </w:r>
      <w:proofErr w:type="spellStart"/>
      <w:r>
        <w:t>OpenAPI</w:t>
      </w:r>
      <w:proofErr w:type="spellEnd"/>
      <w:r>
        <w:t xml:space="preserve"> specification</w:t>
      </w:r>
      <w:bookmarkEnd w:id="18"/>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 xml:space="preserve">an </w:t>
      </w:r>
      <w:proofErr w:type="spellStart"/>
      <w:r w:rsidR="0031273D">
        <w:rPr>
          <w:lang w:eastAsia="x-none"/>
        </w:rPr>
        <w:t>Open</w:t>
      </w:r>
      <w:r w:rsidR="004F5A87">
        <w:rPr>
          <w:lang w:eastAsia="x-none"/>
        </w:rPr>
        <w:t>API</w:t>
      </w:r>
      <w:proofErr w:type="spellEnd"/>
      <w:r w:rsidR="0031273D">
        <w:rPr>
          <w:lang w:eastAsia="x-none"/>
        </w:rPr>
        <w:t xml:space="preserve"> specification</w:t>
      </w:r>
      <w:r w:rsidR="004F5A87">
        <w:rPr>
          <w:lang w:eastAsia="x-none"/>
        </w:rPr>
        <w:t xml:space="preserve">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Pr="009A294D" w:rsidRDefault="0031273D" w:rsidP="0065131B">
      <w:pPr>
        <w:rPr>
          <w:b/>
          <w:bCs/>
          <w:lang w:eastAsia="x-none"/>
        </w:rPr>
      </w:pPr>
      <w:r w:rsidRPr="009A294D">
        <w:rPr>
          <w:b/>
          <w:bCs/>
          <w:i/>
          <w:iCs/>
          <w:lang w:eastAsia="x-none"/>
        </w:rPr>
        <w:t>Important!</w:t>
      </w:r>
      <w:r w:rsidRPr="009A294D">
        <w:rPr>
          <w:b/>
          <w:bCs/>
          <w:lang w:eastAsia="x-none"/>
        </w:rPr>
        <w:t xml:space="preserve"> </w:t>
      </w:r>
      <w:r w:rsidR="00434933" w:rsidRPr="009A294D">
        <w:rPr>
          <w:b/>
          <w:bCs/>
          <w:lang w:eastAsia="x-none"/>
        </w:rPr>
        <w:t>T</w:t>
      </w:r>
      <w:r w:rsidR="00854211" w:rsidRPr="009A294D">
        <w:rPr>
          <w:b/>
          <w:bCs/>
          <w:lang w:eastAsia="x-none"/>
        </w:rPr>
        <w:t>he decision service in the previous section must still be running</w:t>
      </w:r>
      <w:r w:rsidR="00434933" w:rsidRPr="009A294D">
        <w:rPr>
          <w:b/>
          <w:bCs/>
          <w:lang w:eastAsia="x-none"/>
        </w:rPr>
        <w:t xml:space="preserve"> in a separate VSC session</w:t>
      </w:r>
      <w:r w:rsidR="00854211" w:rsidRPr="009A294D">
        <w:rPr>
          <w:b/>
          <w:bCs/>
          <w:lang w:eastAsia="x-none"/>
        </w:rPr>
        <w:t xml:space="preserve">.  </w:t>
      </w:r>
    </w:p>
    <w:p w14:paraId="1976BBD7" w14:textId="77777777" w:rsidR="001626FE" w:rsidRPr="00D94397" w:rsidRDefault="001626FE" w:rsidP="0065131B">
      <w:pPr>
        <w:rPr>
          <w:lang w:eastAsia="x-none"/>
        </w:rPr>
      </w:pPr>
    </w:p>
    <w:p w14:paraId="0D458B5F" w14:textId="3DCD861F" w:rsidR="00DD4BA8" w:rsidRPr="007B2721" w:rsidRDefault="00DD4BA8" w:rsidP="00F84AA6">
      <w:pPr>
        <w:pStyle w:val="ListParagraph"/>
        <w:numPr>
          <w:ilvl w:val="0"/>
          <w:numId w:val="22"/>
        </w:numPr>
        <w:rPr>
          <w:szCs w:val="22"/>
        </w:rPr>
      </w:pPr>
      <w:r>
        <w:rPr>
          <w:szCs w:val="22"/>
        </w:rPr>
        <w:t>Reo</w:t>
      </w:r>
      <w:r w:rsidRPr="007B2721">
        <w:rPr>
          <w:szCs w:val="22"/>
        </w:rPr>
        <w:t xml:space="preserve">pen Git Bash </w:t>
      </w:r>
      <w:r>
        <w:rPr>
          <w:szCs w:val="22"/>
        </w:rPr>
        <w:t>shell</w:t>
      </w:r>
      <w:r w:rsidR="0083766B">
        <w:rPr>
          <w:szCs w:val="22"/>
        </w:rPr>
        <w:t>.</w:t>
      </w:r>
      <w:r>
        <w:rPr>
          <w:szCs w:val="22"/>
        </w:rPr>
        <w:t xml:space="preserve"> </w:t>
      </w:r>
    </w:p>
    <w:p w14:paraId="4000804C" w14:textId="77777777" w:rsidR="00DD4BA8" w:rsidRPr="007B2721" w:rsidRDefault="00DD4BA8" w:rsidP="00DD4BA8">
      <w:pPr>
        <w:pStyle w:val="ListParagraph"/>
        <w:rPr>
          <w:szCs w:val="22"/>
        </w:rPr>
      </w:pPr>
    </w:p>
    <w:p w14:paraId="6EDBDEBD" w14:textId="1C9AE344" w:rsidR="007367C2" w:rsidRDefault="00DD4BA8" w:rsidP="00F84AA6">
      <w:pPr>
        <w:pStyle w:val="ListParagraph"/>
        <w:numPr>
          <w:ilvl w:val="0"/>
          <w:numId w:val="22"/>
        </w:numPr>
      </w:pPr>
      <w:r w:rsidRPr="00DD4BA8">
        <w:rPr>
          <w:szCs w:val="22"/>
        </w:rPr>
        <w:t xml:space="preserve">Within the Git Bash shell, </w:t>
      </w:r>
      <w:r>
        <w:rPr>
          <w:szCs w:val="22"/>
        </w:rPr>
        <w:t>o</w:t>
      </w:r>
      <w:r w:rsidR="0065131B" w:rsidRPr="0065131B">
        <w:t xml:space="preserve">pen the </w:t>
      </w:r>
      <w:proofErr w:type="spellStart"/>
      <w:r w:rsidR="00B02343" w:rsidRPr="00DD4BA8">
        <w:rPr>
          <w:i/>
          <w:iCs/>
        </w:rPr>
        <w:t>Open</w:t>
      </w:r>
      <w:r w:rsidR="00AF3FA2" w:rsidRPr="00DD4BA8">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2B782B76" w:rsidR="00287B39" w:rsidRDefault="00C53BDE" w:rsidP="00F84AA6">
      <w:pPr>
        <w:pStyle w:val="ListParagraph"/>
        <w:numPr>
          <w:ilvl w:val="0"/>
          <w:numId w:val="22"/>
        </w:numPr>
      </w:pPr>
      <w:r>
        <w:t>Another</w:t>
      </w:r>
      <w:r w:rsidR="00287B39">
        <w:t xml:space="preserve"> VSC edito</w:t>
      </w:r>
      <w:r w:rsidR="00B02343">
        <w:t xml:space="preserve">r </w:t>
      </w:r>
      <w:r w:rsidR="009A294D">
        <w:t xml:space="preserve">should </w:t>
      </w:r>
      <w:r w:rsidR="00287B39">
        <w:t>appear</w:t>
      </w:r>
      <w:r w:rsidR="009A294D">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1"/>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F84AA6">
      <w:pPr>
        <w:pStyle w:val="ListParagraph"/>
        <w:numPr>
          <w:ilvl w:val="0"/>
          <w:numId w:val="22"/>
        </w:numPr>
      </w:pPr>
      <w:r>
        <w:t xml:space="preserve">Expand the </w:t>
      </w:r>
      <w:r w:rsidRPr="00287B39">
        <w:rPr>
          <w:i/>
          <w:iCs/>
        </w:rPr>
        <w:t>data</w:t>
      </w:r>
      <w:r>
        <w:t xml:space="preserve"> folder and e</w:t>
      </w:r>
      <w:r w:rsidR="0065131B" w:rsidRPr="0065131B">
        <w:t xml:space="preserve">dit </w:t>
      </w:r>
      <w:proofErr w:type="spellStart"/>
      <w:proofErr w:type="gramStart"/>
      <w:r w:rsidR="0065131B" w:rsidRPr="0041088D">
        <w:rPr>
          <w:i/>
          <w:iCs/>
        </w:rPr>
        <w:t>config.json</w:t>
      </w:r>
      <w:proofErr w:type="spellEnd"/>
      <w:proofErr w:type="gramEnd"/>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2"/>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480ED14E" w:rsidR="006477A1" w:rsidRDefault="00DD4BA8" w:rsidP="00F84AA6">
      <w:pPr>
        <w:pStyle w:val="ListParagraph"/>
        <w:numPr>
          <w:ilvl w:val="0"/>
          <w:numId w:val="22"/>
        </w:numPr>
      </w:pPr>
      <w:r>
        <w:t>Change the name of</w:t>
      </w:r>
      <w:r w:rsidRPr="0065131B">
        <w:t xml:space="preserve"> </w:t>
      </w:r>
      <w:proofErr w:type="spellStart"/>
      <w:r w:rsidRPr="00B13F2E">
        <w:rPr>
          <w:i/>
          <w:iCs/>
        </w:rPr>
        <w:t>decisionId</w:t>
      </w:r>
      <w:proofErr w:type="spellEnd"/>
      <w:r w:rsidRPr="0065131B">
        <w:t xml:space="preserve"> </w:t>
      </w:r>
      <w:r>
        <w:t xml:space="preserve">by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583252E5" w:rsidR="004F5A87" w:rsidRDefault="004F5A87" w:rsidP="00F84AA6">
      <w:pPr>
        <w:pStyle w:val="ListParagraph"/>
        <w:numPr>
          <w:ilvl w:val="0"/>
          <w:numId w:val="22"/>
        </w:numPr>
      </w:pPr>
      <w:r>
        <w:t xml:space="preserve">Change </w:t>
      </w:r>
      <w:proofErr w:type="spellStart"/>
      <w:r w:rsidR="00024CDE" w:rsidRPr="00024CDE">
        <w:rPr>
          <w:i/>
          <w:iCs/>
        </w:rPr>
        <w:t>local</w:t>
      </w:r>
      <w:r w:rsidR="0065131B" w:rsidRPr="00024CDE">
        <w:rPr>
          <w:i/>
          <w:iCs/>
        </w:rPr>
        <w:t>U</w:t>
      </w:r>
      <w:r w:rsidR="00024CDE" w:rsidRPr="00024CDE">
        <w:rPr>
          <w:i/>
          <w:iCs/>
        </w:rPr>
        <w:t>rl</w:t>
      </w:r>
      <w:proofErr w:type="spellEnd"/>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DD4BA8">
        <w:t xml:space="preserve">.  </w:t>
      </w:r>
      <w:r w:rsidR="00C53BDE" w:rsidRPr="002040B5">
        <w:rPr>
          <w:b/>
          <w:bCs/>
        </w:rPr>
        <w:t>If you are using the Techzone VM this should be already correct.</w:t>
      </w:r>
    </w:p>
    <w:p w14:paraId="093DB664" w14:textId="77777777" w:rsidR="004F5A87" w:rsidRDefault="004F5A87" w:rsidP="004F5A87">
      <w:pPr>
        <w:pStyle w:val="ListParagraph"/>
      </w:pPr>
    </w:p>
    <w:p w14:paraId="08FA4567" w14:textId="678382C6" w:rsidR="007367C2" w:rsidRDefault="004F5A87" w:rsidP="00F84AA6">
      <w:pPr>
        <w:pStyle w:val="ListParagraph"/>
        <w:numPr>
          <w:ilvl w:val="0"/>
          <w:numId w:val="22"/>
        </w:numPr>
      </w:pPr>
      <w:r>
        <w:lastRenderedPageBreak/>
        <w:t>Change th</w:t>
      </w:r>
      <w:r w:rsidR="00B13F2E">
        <w:t>e external URL</w:t>
      </w:r>
      <w:r>
        <w:t xml:space="preserve"> to the one</w:t>
      </w:r>
      <w:r w:rsidR="00261349">
        <w:t xml:space="preserve"> </w:t>
      </w:r>
      <w:r w:rsidR="009A294D">
        <w:t>you stored in the clipboard</w:t>
      </w:r>
      <w:r w:rsidR="001C4A70">
        <w:t xml:space="preserve"> </w:t>
      </w:r>
      <w:r w:rsidR="00B02343">
        <w:t xml:space="preserve">on page </w:t>
      </w:r>
      <w:r w:rsidR="00B02343">
        <w:fldChar w:fldCharType="begin"/>
      </w:r>
      <w:r w:rsidR="00B02343">
        <w:instrText xml:space="preserve"> PAGEREF _Ref154047061 \h </w:instrText>
      </w:r>
      <w:r w:rsidR="00B02343">
        <w:fldChar w:fldCharType="separate"/>
      </w:r>
      <w:r w:rsidR="009A294D">
        <w:rPr>
          <w:noProof/>
        </w:rPr>
        <w:t>11</w:t>
      </w:r>
      <w:r w:rsidR="00B02343">
        <w:fldChar w:fldCharType="end"/>
      </w:r>
      <w:r w:rsidR="00DD4BA8">
        <w:t xml:space="preserve">. </w:t>
      </w:r>
    </w:p>
    <w:p w14:paraId="48139A56" w14:textId="77777777" w:rsidR="00B02343" w:rsidRPr="0065131B" w:rsidRDefault="00B02343" w:rsidP="001C4A70">
      <w:pPr>
        <w:ind w:left="720"/>
      </w:pPr>
    </w:p>
    <w:p w14:paraId="7CE37FA7" w14:textId="5AF8DF8E" w:rsidR="0065131B" w:rsidRDefault="0065131B" w:rsidP="00F84AA6">
      <w:pPr>
        <w:pStyle w:val="ListParagraph"/>
        <w:numPr>
          <w:ilvl w:val="0"/>
          <w:numId w:val="22"/>
        </w:numPr>
      </w:pPr>
      <w:r w:rsidRPr="0065131B">
        <w:t xml:space="preserve">Save </w:t>
      </w:r>
      <w:proofErr w:type="spellStart"/>
      <w:proofErr w:type="gramStart"/>
      <w:r w:rsidRPr="001C4A70">
        <w:rPr>
          <w:i/>
          <w:iCs/>
        </w:rPr>
        <w:t>config.json</w:t>
      </w:r>
      <w:proofErr w:type="spellEnd"/>
      <w:proofErr w:type="gramEnd"/>
      <w:r w:rsidRPr="0065131B">
        <w:t xml:space="preserve"> </w:t>
      </w:r>
      <w:r w:rsidR="00434933">
        <w:t>using Ctrl-S</w:t>
      </w:r>
      <w:r w:rsidR="0083766B">
        <w:t xml:space="preserve"> .</w:t>
      </w:r>
    </w:p>
    <w:p w14:paraId="63F570E8" w14:textId="77777777" w:rsidR="007367C2" w:rsidRPr="0065131B" w:rsidRDefault="007367C2" w:rsidP="0041088D"/>
    <w:p w14:paraId="663772C4" w14:textId="1BAAD895" w:rsidR="001C4A70" w:rsidRDefault="00261349" w:rsidP="00F84AA6">
      <w:pPr>
        <w:pStyle w:val="ListParagraph"/>
        <w:numPr>
          <w:ilvl w:val="0"/>
          <w:numId w:val="22"/>
        </w:numPr>
      </w:pPr>
      <w:r>
        <w:t xml:space="preserve"> O</w:t>
      </w:r>
      <w:r w:rsidR="001C4A70">
        <w:t xml:space="preserve">pen </w:t>
      </w:r>
      <w:r w:rsidR="001C4A70" w:rsidRPr="00DD4BA8">
        <w:rPr>
          <w:i/>
          <w:iCs/>
        </w:rPr>
        <w:t>CreateOpenApi.java</w:t>
      </w:r>
      <w:r w:rsidR="001C4A70">
        <w:t xml:space="preserve"> in the </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3"/>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F84AA6">
      <w:pPr>
        <w:pStyle w:val="ListParagraph"/>
        <w:numPr>
          <w:ilvl w:val="0"/>
          <w:numId w:val="22"/>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drawing>
          <wp:inline distT="0" distB="0" distL="0" distR="0" wp14:anchorId="1BC2C288" wp14:editId="7EA1C604">
            <wp:extent cx="4121148" cy="3962400"/>
            <wp:effectExtent l="228600" t="228600" r="222885" b="22860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6651" cy="3967691"/>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F84AA6">
      <w:pPr>
        <w:pStyle w:val="ListParagraph"/>
        <w:numPr>
          <w:ilvl w:val="0"/>
          <w:numId w:val="22"/>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Pr="0028756C" w:rsidRDefault="001C4A70" w:rsidP="0028756C">
      <w:pPr>
        <w:ind w:left="709"/>
      </w:pPr>
      <w:r w:rsidRPr="001C4A70">
        <w:rPr>
          <w:noProof/>
        </w:rPr>
        <w:lastRenderedPageBreak/>
        <w:drawing>
          <wp:inline distT="0" distB="0" distL="0" distR="0" wp14:anchorId="7AD8103B" wp14:editId="66A0C2A7">
            <wp:extent cx="2476500" cy="1963296"/>
            <wp:effectExtent l="228600" t="228600" r="228600" b="227965"/>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5"/>
                    <a:stretch>
                      <a:fillRect/>
                    </a:stretch>
                  </pic:blipFill>
                  <pic:spPr>
                    <a:xfrm>
                      <a:off x="0" y="0"/>
                      <a:ext cx="2482709" cy="1968218"/>
                    </a:xfrm>
                    <a:prstGeom prst="rect">
                      <a:avLst/>
                    </a:prstGeom>
                    <a:effectLst>
                      <a:glow rad="228600">
                        <a:schemeClr val="accent5">
                          <a:satMod val="175000"/>
                          <a:alpha val="40000"/>
                        </a:schemeClr>
                      </a:glow>
                    </a:effectLst>
                  </pic:spPr>
                </pic:pic>
              </a:graphicData>
            </a:graphic>
          </wp:inline>
        </w:drawing>
      </w:r>
    </w:p>
    <w:p w14:paraId="096D2EDD" w14:textId="77777777" w:rsidR="00C53BDE" w:rsidRDefault="00C53BDE" w:rsidP="00C53BDE">
      <w:pPr>
        <w:ind w:left="709"/>
      </w:pPr>
      <w:r>
        <w:t xml:space="preserve">If you see an error instead, check that your decision service is still running from section </w:t>
      </w:r>
      <w:r>
        <w:fldChar w:fldCharType="begin"/>
      </w:r>
      <w:r>
        <w:instrText xml:space="preserve"> REF _Ref155695486 \w \h </w:instrText>
      </w:r>
      <w:r>
        <w:fldChar w:fldCharType="separate"/>
      </w:r>
      <w:r>
        <w:t>1.2</w:t>
      </w:r>
      <w:r>
        <w:fldChar w:fldCharType="end"/>
      </w:r>
    </w:p>
    <w:p w14:paraId="3CAB9B8B" w14:textId="77777777" w:rsidR="00C53BDE" w:rsidRPr="0028756C" w:rsidRDefault="00C53BDE" w:rsidP="00C53BDE">
      <w:pPr>
        <w:ind w:left="709"/>
      </w:pPr>
    </w:p>
    <w:p w14:paraId="1E7AF35F" w14:textId="47012F91" w:rsidR="00C53BDE" w:rsidRDefault="00C53BDE" w:rsidP="00C53BDE">
      <w:pPr>
        <w:pStyle w:val="ListParagraph"/>
        <w:numPr>
          <w:ilvl w:val="0"/>
          <w:numId w:val="22"/>
        </w:numPr>
        <w:rPr>
          <w:lang w:eastAsia="x-none"/>
        </w:rPr>
      </w:pPr>
      <w:r>
        <w:rPr>
          <w:lang w:eastAsia="x-none"/>
        </w:rPr>
        <w:t xml:space="preserve">Within VSC explorer, </w:t>
      </w:r>
      <w:r>
        <w:t>expand the /</w:t>
      </w:r>
      <w:r>
        <w:rPr>
          <w:i/>
          <w:iCs/>
        </w:rPr>
        <w:t xml:space="preserve">generated </w:t>
      </w:r>
      <w:r>
        <w:t>folder and click</w:t>
      </w:r>
      <w:r w:rsidRPr="0065131B">
        <w:t xml:space="preserve"> </w:t>
      </w:r>
      <w:r w:rsidRPr="00096B3A">
        <w:rPr>
          <w:rStyle w:val="CodeChar"/>
        </w:rPr>
        <w:t>[YOUR_</w:t>
      </w:r>
      <w:proofErr w:type="gramStart"/>
      <w:r w:rsidRPr="00096B3A">
        <w:rPr>
          <w:rStyle w:val="CodeChar"/>
        </w:rPr>
        <w:t>INITIALS]</w:t>
      </w:r>
      <w:proofErr w:type="spellStart"/>
      <w:r w:rsidRPr="00096B3A">
        <w:rPr>
          <w:rStyle w:val="CodeChar"/>
        </w:rPr>
        <w:t>TrafficViolation.json</w:t>
      </w:r>
      <w:proofErr w:type="spellEnd"/>
      <w:proofErr w:type="gramEnd"/>
      <w:r>
        <w:t xml:space="preserve">.  </w:t>
      </w:r>
    </w:p>
    <w:p w14:paraId="7A4C1ABB" w14:textId="77777777" w:rsidR="00F21AD0" w:rsidRDefault="00F21AD0" w:rsidP="00096B3A">
      <w:pPr>
        <w:pStyle w:val="ListParagraph"/>
        <w:ind w:left="1069"/>
        <w:rPr>
          <w:lang w:eastAsia="x-none"/>
        </w:rPr>
      </w:pPr>
    </w:p>
    <w:p w14:paraId="44434425" w14:textId="13EBA67D" w:rsidR="00C53BDE" w:rsidRPr="005A7FF6" w:rsidRDefault="00F21AD0" w:rsidP="00C53BDE">
      <w:pPr>
        <w:pStyle w:val="ListParagraph"/>
        <w:numPr>
          <w:ilvl w:val="0"/>
          <w:numId w:val="22"/>
        </w:numPr>
        <w:rPr>
          <w:rStyle w:val="Hyperlink"/>
          <w:i/>
          <w:iCs/>
          <w:color w:val="auto"/>
          <w:u w:val="none"/>
          <w:lang w:eastAsia="x-none"/>
        </w:rPr>
      </w:pPr>
      <w:r w:rsidRPr="00746C02">
        <w:rPr>
          <w:lang w:eastAsia="x-none"/>
        </w:rPr>
        <w:t xml:space="preserve">Copy </w:t>
      </w:r>
      <w:r w:rsidR="00096B3A" w:rsidRPr="00746C02">
        <w:rPr>
          <w:lang w:eastAsia="x-none"/>
        </w:rPr>
        <w:t>a</w:t>
      </w:r>
      <w:r w:rsidR="00DF5FCD" w:rsidRPr="00746C02">
        <w:rPr>
          <w:lang w:eastAsia="x-none"/>
        </w:rPr>
        <w:t>nd</w:t>
      </w:r>
      <w:r w:rsidR="00DF5FCD">
        <w:rPr>
          <w:lang w:eastAsia="x-none"/>
        </w:rPr>
        <w:t xml:space="preserve">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6" w:history="1">
        <w:r w:rsidR="00261349" w:rsidRPr="00657E69">
          <w:rPr>
            <w:rStyle w:val="Hyperlink"/>
            <w:lang w:eastAsia="x-none"/>
          </w:rPr>
          <w:t>https://editor.swa</w:t>
        </w:r>
        <w:r w:rsidR="00261349" w:rsidRPr="00657E69">
          <w:rPr>
            <w:rStyle w:val="Hyperlink"/>
            <w:lang w:eastAsia="x-none"/>
          </w:rPr>
          <w:t>g</w:t>
        </w:r>
        <w:r w:rsidR="00261349" w:rsidRPr="00657E69">
          <w:rPr>
            <w:rStyle w:val="Hyperlink"/>
            <w:lang w:eastAsia="x-none"/>
          </w:rPr>
          <w:t>ger.io</w:t>
        </w:r>
      </w:hyperlink>
      <w:r w:rsidR="00C53BDE">
        <w:rPr>
          <w:rStyle w:val="Hyperlink"/>
          <w:lang w:eastAsia="x-none"/>
        </w:rPr>
        <w:t>, r</w:t>
      </w:r>
      <w:r w:rsidR="00C53BDE" w:rsidRPr="00C53BDE">
        <w:rPr>
          <w:rStyle w:val="Hyperlink"/>
          <w:color w:val="auto"/>
          <w:u w:val="none"/>
          <w:lang w:eastAsia="x-none"/>
        </w:rPr>
        <w:t xml:space="preserve">eplacing the entire sample </w:t>
      </w:r>
      <w:r w:rsidR="005A7FF6">
        <w:rPr>
          <w:rStyle w:val="Hyperlink"/>
          <w:color w:val="auto"/>
          <w:u w:val="none"/>
          <w:lang w:eastAsia="x-none"/>
        </w:rPr>
        <w:t>YAML</w:t>
      </w:r>
      <w:r w:rsidR="00C53BDE" w:rsidRPr="00C53BDE">
        <w:rPr>
          <w:rStyle w:val="Hyperlink"/>
          <w:color w:val="auto"/>
          <w:u w:val="none"/>
          <w:lang w:eastAsia="x-none"/>
        </w:rPr>
        <w:t xml:space="preserve"> on the left</w:t>
      </w:r>
      <w:r w:rsidR="005A7FF6">
        <w:rPr>
          <w:rStyle w:val="Hyperlink"/>
          <w:color w:val="auto"/>
          <w:u w:val="none"/>
          <w:lang w:eastAsia="x-none"/>
        </w:rPr>
        <w:t xml:space="preserve"> panel.</w:t>
      </w:r>
    </w:p>
    <w:p w14:paraId="254C4E72" w14:textId="77777777" w:rsidR="005A7FF6" w:rsidRPr="005A7FF6" w:rsidRDefault="005A7FF6" w:rsidP="005A7FF6">
      <w:pPr>
        <w:pStyle w:val="ListParagraph"/>
        <w:rPr>
          <w:rStyle w:val="Hyperlink"/>
          <w:i/>
          <w:iCs/>
          <w:color w:val="auto"/>
          <w:u w:val="none"/>
          <w:lang w:eastAsia="x-none"/>
        </w:rPr>
      </w:pPr>
    </w:p>
    <w:p w14:paraId="781C016C" w14:textId="75CB7C5F" w:rsidR="005A7FF6" w:rsidRDefault="005A7FF6" w:rsidP="005A7FF6">
      <w:pPr>
        <w:pStyle w:val="ListParagraph"/>
        <w:numPr>
          <w:ilvl w:val="0"/>
          <w:numId w:val="22"/>
        </w:numPr>
        <w:rPr>
          <w:lang w:eastAsia="x-none"/>
        </w:rPr>
      </w:pPr>
      <w:r>
        <w:rPr>
          <w:lang w:eastAsia="x-none"/>
        </w:rPr>
        <w:t xml:space="preserve">Press OK </w:t>
      </w:r>
      <w:r>
        <w:rPr>
          <w:lang w:eastAsia="x-none"/>
        </w:rPr>
        <w:t>when</w:t>
      </w:r>
      <w:r>
        <w:rPr>
          <w:lang w:eastAsia="x-none"/>
        </w:rPr>
        <w:t xml:space="preserve"> you see </w:t>
      </w:r>
      <w:r>
        <w:rPr>
          <w:lang w:eastAsia="x-none"/>
        </w:rPr>
        <w:t>a</w:t>
      </w:r>
      <w:r>
        <w:rPr>
          <w:lang w:eastAsia="x-none"/>
        </w:rPr>
        <w:t xml:space="preserve"> convert to YAML message:</w:t>
      </w:r>
    </w:p>
    <w:p w14:paraId="0011AD31" w14:textId="6C10930A" w:rsidR="00DF5FCD" w:rsidRDefault="005A7FF6" w:rsidP="005A7FF6">
      <w:pPr>
        <w:pStyle w:val="ListParagraph"/>
        <w:ind w:left="1069"/>
        <w:rPr>
          <w:lang w:eastAsia="x-none"/>
        </w:rPr>
      </w:pPr>
      <w:r w:rsidRPr="008E51CB">
        <w:rPr>
          <w:noProof/>
          <w:lang w:eastAsia="x-none"/>
        </w:rPr>
        <w:drawing>
          <wp:inline distT="0" distB="0" distL="0" distR="0" wp14:anchorId="02910044" wp14:editId="0FC3F0FF">
            <wp:extent cx="2508250" cy="781873"/>
            <wp:effectExtent l="228600" t="228600" r="215900" b="208915"/>
            <wp:docPr id="6511524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2416" name="Picture 1" descr="A black text on a white background&#10;&#10;Description automatically generated"/>
                    <pic:cNvPicPr/>
                  </pic:nvPicPr>
                  <pic:blipFill>
                    <a:blip r:embed="rId47"/>
                    <a:stretch>
                      <a:fillRect/>
                    </a:stretch>
                  </pic:blipFill>
                  <pic:spPr>
                    <a:xfrm>
                      <a:off x="0" y="0"/>
                      <a:ext cx="2514806" cy="783916"/>
                    </a:xfrm>
                    <a:prstGeom prst="rect">
                      <a:avLst/>
                    </a:prstGeom>
                    <a:effectLst>
                      <a:glow rad="228600">
                        <a:schemeClr val="accent5">
                          <a:satMod val="175000"/>
                          <a:alpha val="40000"/>
                        </a:schemeClr>
                      </a:glow>
                    </a:effectLst>
                  </pic:spPr>
                </pic:pic>
              </a:graphicData>
            </a:graphic>
          </wp:inline>
        </w:drawing>
      </w:r>
    </w:p>
    <w:p w14:paraId="44B30031" w14:textId="558F41FA" w:rsidR="00DF5FCD" w:rsidRDefault="00DF5FCD" w:rsidP="00F84AA6">
      <w:pPr>
        <w:pStyle w:val="ListParagraph"/>
        <w:numPr>
          <w:ilvl w:val="0"/>
          <w:numId w:val="22"/>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r w:rsidR="00AC0D21">
        <w:rPr>
          <w:lang w:eastAsia="x-none"/>
        </w:rPr>
        <w:t>.</w:t>
      </w:r>
    </w:p>
    <w:p w14:paraId="1082A26F" w14:textId="0BCA392E" w:rsidR="00DF5FCD" w:rsidRDefault="005A7FF6" w:rsidP="0065131B">
      <w:pPr>
        <w:rPr>
          <w:lang w:eastAsia="x-none"/>
        </w:rPr>
      </w:pPr>
      <w:r w:rsidRPr="00150B8A">
        <w:rPr>
          <w:lang w:eastAsia="x-none"/>
        </w:rPr>
        <w:drawing>
          <wp:inline distT="0" distB="0" distL="0" distR="0" wp14:anchorId="68003F19" wp14:editId="6C81946C">
            <wp:extent cx="5864087" cy="1948278"/>
            <wp:effectExtent l="228600" t="228600" r="213360" b="204470"/>
            <wp:docPr id="8400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31" name="Picture 1" descr="A screenshot of a computer&#10;&#10;Description automatically generated"/>
                    <pic:cNvPicPr/>
                  </pic:nvPicPr>
                  <pic:blipFill>
                    <a:blip r:embed="rId48"/>
                    <a:stretch>
                      <a:fillRect/>
                    </a:stretch>
                  </pic:blipFill>
                  <pic:spPr>
                    <a:xfrm>
                      <a:off x="0" y="0"/>
                      <a:ext cx="5871803" cy="195084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F84AA6">
      <w:pPr>
        <w:pStyle w:val="ListParagraph"/>
        <w:numPr>
          <w:ilvl w:val="0"/>
          <w:numId w:val="22"/>
        </w:numPr>
        <w:rPr>
          <w:lang w:eastAsia="x-none"/>
        </w:rPr>
      </w:pPr>
      <w:r>
        <w:rPr>
          <w:lang w:eastAsia="x-none"/>
        </w:rPr>
        <w:t>There are differences compared with the original:</w:t>
      </w:r>
    </w:p>
    <w:p w14:paraId="6B45B3D9" w14:textId="02EA0B24" w:rsidR="00842076" w:rsidRPr="00842076" w:rsidRDefault="00842076" w:rsidP="00F84AA6">
      <w:pPr>
        <w:pStyle w:val="ListParagraph"/>
        <w:numPr>
          <w:ilvl w:val="0"/>
          <w:numId w:val="18"/>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F84AA6">
      <w:pPr>
        <w:pStyle w:val="ListParagraph"/>
        <w:numPr>
          <w:ilvl w:val="0"/>
          <w:numId w:val="18"/>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F84AA6">
      <w:pPr>
        <w:pStyle w:val="ListParagraph"/>
        <w:numPr>
          <w:ilvl w:val="0"/>
          <w:numId w:val="18"/>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F84AA6">
      <w:pPr>
        <w:pStyle w:val="ListParagraph"/>
        <w:numPr>
          <w:ilvl w:val="0"/>
          <w:numId w:val="18"/>
        </w:numPr>
        <w:rPr>
          <w:lang w:eastAsia="x-none"/>
        </w:rPr>
      </w:pPr>
      <w:r>
        <w:rPr>
          <w:lang w:eastAsia="x-none"/>
        </w:rPr>
        <w:t>Only</w:t>
      </w:r>
      <w:r w:rsidR="00842076">
        <w:rPr>
          <w:lang w:eastAsia="x-none"/>
        </w:rPr>
        <w:t xml:space="preserve"> one</w:t>
      </w:r>
      <w:r w:rsidR="00DF5FCD">
        <w:rPr>
          <w:lang w:eastAsia="x-none"/>
        </w:rPr>
        <w:t xml:space="preserve"> endpoint is generated.</w:t>
      </w:r>
    </w:p>
    <w:p w14:paraId="4CF3916D" w14:textId="1A5327B0" w:rsidR="00DF5FCD" w:rsidRDefault="005A7FF6" w:rsidP="0065131B">
      <w:pPr>
        <w:rPr>
          <w:lang w:eastAsia="x-none"/>
        </w:rPr>
      </w:pPr>
      <w:r>
        <w:rPr>
          <w:lang w:eastAsia="x-none"/>
        </w:rPr>
        <w:lastRenderedPageBreak/>
        <w:t xml:space="preserve">Test </w:t>
      </w:r>
      <w:r>
        <w:rPr>
          <w:lang w:eastAsia="x-none"/>
        </w:rPr>
        <w:t>this</w:t>
      </w:r>
      <w:r>
        <w:rPr>
          <w:lang w:eastAsia="x-none"/>
        </w:rPr>
        <w:t xml:space="preserve"> </w:t>
      </w:r>
      <w:proofErr w:type="spellStart"/>
      <w:r>
        <w:rPr>
          <w:lang w:eastAsia="x-none"/>
        </w:rPr>
        <w:t>OpenAPI</w:t>
      </w:r>
      <w:proofErr w:type="spellEnd"/>
      <w:r>
        <w:rPr>
          <w:lang w:eastAsia="x-none"/>
        </w:rPr>
        <w:t>, following</w:t>
      </w:r>
      <w:r>
        <w:rPr>
          <w:lang w:eastAsia="x-none"/>
        </w:rPr>
        <w:t xml:space="preserve"> the </w:t>
      </w:r>
      <w:r>
        <w:rPr>
          <w:lang w:eastAsia="x-none"/>
        </w:rPr>
        <w:t xml:space="preserve">same </w:t>
      </w:r>
      <w:r>
        <w:rPr>
          <w:lang w:eastAsia="x-none"/>
        </w:rPr>
        <w:t xml:space="preserve">steps specified in section </w:t>
      </w:r>
      <w:r>
        <w:rPr>
          <w:lang w:eastAsia="x-none"/>
        </w:rPr>
        <w:fldChar w:fldCharType="begin"/>
      </w:r>
      <w:r>
        <w:rPr>
          <w:lang w:eastAsia="x-none"/>
        </w:rPr>
        <w:instrText xml:space="preserve"> REF _Ref153043519 \r \h </w:instrText>
      </w:r>
      <w:r>
        <w:rPr>
          <w:lang w:eastAsia="x-none"/>
        </w:rPr>
        <w:fldChar w:fldCharType="separate"/>
      </w:r>
      <w:r w:rsidR="00BF1E75">
        <w:rPr>
          <w:lang w:eastAsia="x-none"/>
        </w:rPr>
        <w:t>1.4</w:t>
      </w:r>
      <w:r>
        <w:rPr>
          <w:lang w:eastAsia="x-none"/>
        </w:rPr>
        <w:fldChar w:fldCharType="end"/>
      </w:r>
      <w:r w:rsidR="006428B6">
        <w:rPr>
          <w:lang w:eastAsia="x-none"/>
        </w:rPr>
        <w:t xml:space="preserve">.  </w:t>
      </w:r>
      <w:r>
        <w:rPr>
          <w:lang w:eastAsia="x-none"/>
        </w:rPr>
        <w:t xml:space="preserve">If </w:t>
      </w:r>
      <w:r w:rsidR="006428B6">
        <w:rPr>
          <w:lang w:eastAsia="x-none"/>
        </w:rPr>
        <w:t>successful</w:t>
      </w:r>
      <w:r>
        <w:rPr>
          <w:lang w:eastAsia="x-none"/>
        </w:rPr>
        <w:t>, the</w:t>
      </w:r>
      <w:r w:rsidR="00842076">
        <w:rPr>
          <w:lang w:eastAsia="x-none"/>
        </w:rPr>
        <w:t xml:space="preserve"> </w:t>
      </w:r>
      <w:r>
        <w:rPr>
          <w:lang w:eastAsia="x-none"/>
        </w:rPr>
        <w:t>Open API</w:t>
      </w:r>
      <w:r w:rsidR="00470BB6">
        <w:rPr>
          <w:lang w:eastAsia="x-none"/>
        </w:rPr>
        <w:t xml:space="preserve"> is ready </w:t>
      </w:r>
      <w:r w:rsidR="00E72719">
        <w:rPr>
          <w:lang w:eastAsia="x-none"/>
        </w:rPr>
        <w:t>for</w:t>
      </w:r>
      <w:r w:rsidR="00470BB6">
        <w:rPr>
          <w:lang w:eastAsia="x-none"/>
        </w:rPr>
        <w:t xml:space="preserve"> </w:t>
      </w:r>
      <w:proofErr w:type="spellStart"/>
      <w:r w:rsidR="00470BB6">
        <w:rPr>
          <w:lang w:eastAsia="x-none"/>
        </w:rPr>
        <w:t>watsonx</w:t>
      </w:r>
      <w:proofErr w:type="spellEnd"/>
      <w:r w:rsidR="00470BB6">
        <w:rPr>
          <w:lang w:eastAsia="x-none"/>
        </w:rPr>
        <w:t xml:space="preserve"> Orchestrate</w:t>
      </w:r>
      <w:r w:rsidR="00096B3A">
        <w:rPr>
          <w:lang w:eastAsia="x-none"/>
        </w:rPr>
        <w:t>!</w:t>
      </w:r>
    </w:p>
    <w:p w14:paraId="2A231CBE" w14:textId="02C03370" w:rsidR="00E34203" w:rsidRDefault="00E34203" w:rsidP="00E34203">
      <w:pPr>
        <w:pStyle w:val="Heading1"/>
      </w:pPr>
      <w:bookmarkStart w:id="19" w:name="_Ref153047978"/>
      <w:bookmarkStart w:id="20" w:name="_Toc156241083"/>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9"/>
      <w:bookmarkEnd w:id="20"/>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F84AA6">
      <w:pPr>
        <w:pStyle w:val="ListParagraph"/>
        <w:numPr>
          <w:ilvl w:val="0"/>
          <w:numId w:val="13"/>
        </w:numPr>
      </w:pPr>
      <w:r w:rsidRPr="0065131B">
        <w:t xml:space="preserve">Login to </w:t>
      </w:r>
      <w:r w:rsidR="009E2E9D" w:rsidRPr="00F21AD0">
        <w:rPr>
          <w:b/>
          <w:bCs/>
        </w:rPr>
        <w:t xml:space="preserve">IBM </w:t>
      </w:r>
      <w:proofErr w:type="spellStart"/>
      <w:r w:rsidR="009E2E9D" w:rsidRPr="00F21AD0">
        <w:rPr>
          <w:b/>
          <w:bCs/>
        </w:rPr>
        <w:t>w</w:t>
      </w:r>
      <w:r w:rsidRPr="00F21AD0">
        <w:rPr>
          <w:b/>
          <w:bCs/>
        </w:rPr>
        <w:t>atson</w:t>
      </w:r>
      <w:r w:rsidR="009E2E9D" w:rsidRPr="00F21AD0">
        <w:rPr>
          <w:b/>
          <w:bCs/>
        </w:rPr>
        <w:t>x</w:t>
      </w:r>
      <w:proofErr w:type="spellEnd"/>
      <w:r w:rsidR="009E2E9D" w:rsidRPr="00F21AD0">
        <w:rPr>
          <w:b/>
          <w:bCs/>
        </w:rPr>
        <w:t xml:space="preserve"> </w:t>
      </w:r>
      <w:r w:rsidRPr="00F21AD0">
        <w:rPr>
          <w:b/>
          <w:bCs/>
        </w:rPr>
        <w:t>Orchestrate</w:t>
      </w:r>
      <w:r w:rsidR="00F21AD0" w:rsidRPr="00F21AD0">
        <w:rPr>
          <w:b/>
          <w:bCs/>
        </w:rPr>
        <w:t xml:space="preserve">: </w:t>
      </w:r>
      <w:hyperlink r:id="rId49" w:history="1">
        <w:r w:rsidR="00F21AD0" w:rsidRPr="00200154">
          <w:rPr>
            <w:rStyle w:val="Hyperlink"/>
          </w:rPr>
          <w:t>https://dl.watson-orchestrate.ibm.com</w:t>
        </w:r>
      </w:hyperlink>
    </w:p>
    <w:p w14:paraId="291F8AF9" w14:textId="552B822E" w:rsidR="00DE4776" w:rsidRPr="00DE4776" w:rsidRDefault="0065131B" w:rsidP="00F84AA6">
      <w:pPr>
        <w:pStyle w:val="ListParagraph"/>
        <w:numPr>
          <w:ilvl w:val="0"/>
          <w:numId w:val="13"/>
        </w:numPr>
      </w:pPr>
      <w:r w:rsidRPr="0065131B">
        <w:t xml:space="preserve">Under </w:t>
      </w:r>
      <w:r w:rsidR="00F43725" w:rsidRPr="003270CD">
        <w:rPr>
          <w:i/>
          <w:iCs/>
        </w:rPr>
        <w:t>B</w:t>
      </w:r>
      <w:r w:rsidR="00DE4776" w:rsidRPr="003270CD">
        <w:rPr>
          <w:i/>
          <w:iCs/>
        </w:rPr>
        <w:t xml:space="preserve">uild </w:t>
      </w:r>
      <w:r w:rsidR="00F43725" w:rsidRPr="003270CD">
        <w:rPr>
          <w:i/>
          <w:iCs/>
        </w:rPr>
        <w:t>-&gt; S</w:t>
      </w:r>
      <w:r w:rsidRPr="003270CD">
        <w:rPr>
          <w:i/>
          <w:iCs/>
        </w:rPr>
        <w:t>kills</w:t>
      </w:r>
      <w:r w:rsidRPr="0065131B">
        <w:t xml:space="preserve">, select </w:t>
      </w:r>
      <w:r w:rsidR="00F43725">
        <w:rPr>
          <w:i/>
          <w:iCs/>
        </w:rPr>
        <w:t>A</w:t>
      </w:r>
      <w:r w:rsidRPr="00165B16">
        <w:rPr>
          <w:i/>
          <w:iCs/>
        </w:rPr>
        <w:t xml:space="preserve">dd </w:t>
      </w:r>
      <w:proofErr w:type="gramStart"/>
      <w:r w:rsidRPr="00165B16">
        <w:rPr>
          <w:i/>
          <w:iCs/>
        </w:rPr>
        <w:t>skills</w:t>
      </w:r>
      <w:proofErr w:type="gramEnd"/>
    </w:p>
    <w:p w14:paraId="2D497C00" w14:textId="047E9C72" w:rsidR="00DE4776" w:rsidRPr="00DE4776" w:rsidRDefault="00DE4776" w:rsidP="00F84AA6">
      <w:pPr>
        <w:pStyle w:val="ListParagraph"/>
        <w:numPr>
          <w:ilvl w:val="0"/>
          <w:numId w:val="13"/>
        </w:numPr>
      </w:pPr>
      <w:r w:rsidRPr="00DE4776">
        <w:t xml:space="preserve">Select </w:t>
      </w:r>
      <w:r w:rsidRPr="00DE4776">
        <w:rPr>
          <w:i/>
          <w:iCs/>
        </w:rPr>
        <w:t xml:space="preserve">From </w:t>
      </w:r>
      <w:proofErr w:type="gramStart"/>
      <w:r w:rsidRPr="00DE4776">
        <w:rPr>
          <w:i/>
          <w:iCs/>
        </w:rPr>
        <w:t>files</w:t>
      </w:r>
      <w:proofErr w:type="gramEnd"/>
    </w:p>
    <w:p w14:paraId="0DA19AFA" w14:textId="012DEF30" w:rsidR="001626FE" w:rsidRDefault="00DE4776" w:rsidP="00F84AA6">
      <w:pPr>
        <w:pStyle w:val="ListParagraph"/>
        <w:numPr>
          <w:ilvl w:val="0"/>
          <w:numId w:val="13"/>
        </w:numPr>
      </w:pPr>
      <w:r>
        <w:t>D</w:t>
      </w:r>
      <w:r w:rsidR="009D438A">
        <w:t xml:space="preserve">rag </w:t>
      </w:r>
      <w:r w:rsidR="001626FE">
        <w:t xml:space="preserve">the </w:t>
      </w:r>
      <w:proofErr w:type="spellStart"/>
      <w:r>
        <w:t>OpenAP</w:t>
      </w:r>
      <w:r w:rsidR="00AC0D21">
        <w:t>I</w:t>
      </w:r>
      <w:proofErr w:type="spellEnd"/>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380DEC11" w:rsidR="009E2E9D" w:rsidRDefault="00F21AD0" w:rsidP="00F21AD0">
      <w:pPr>
        <w:pStyle w:val="ListParagraph"/>
        <w:ind w:left="785"/>
        <w:rPr>
          <w:i/>
          <w:iCs/>
        </w:rPr>
      </w:pPr>
      <w:r w:rsidRPr="00F21AD0">
        <w:rPr>
          <w:i/>
          <w:iCs/>
        </w:rPr>
        <w:t>~/bamoe2wxo/OpenApiGenerator/generated</w:t>
      </w:r>
      <w:r w:rsidR="00DE4FE6">
        <w:rPr>
          <w:i/>
          <w:iCs/>
        </w:rPr>
        <w:t>/</w:t>
      </w:r>
      <w:r w:rsidR="00DE4776" w:rsidRPr="00096B3A">
        <w:rPr>
          <w:i/>
          <w:iCs/>
        </w:rPr>
        <w:t>[YOUR_</w:t>
      </w:r>
      <w:proofErr w:type="gramStart"/>
      <w:r w:rsidR="00DE4776" w:rsidRPr="00096B3A">
        <w:rPr>
          <w:i/>
          <w:iCs/>
        </w:rPr>
        <w:t>INITIALS]</w:t>
      </w:r>
      <w:r w:rsidR="001626FE" w:rsidRPr="00096B3A">
        <w:rPr>
          <w:i/>
          <w:iCs/>
        </w:rPr>
        <w:t>TrafficViolation.json</w:t>
      </w:r>
      <w:proofErr w:type="gramEnd"/>
      <w:r w:rsidR="001626FE" w:rsidRPr="00096B3A">
        <w:rPr>
          <w:i/>
          <w:iCs/>
        </w:rPr>
        <w:t xml:space="preserve"> </w:t>
      </w:r>
    </w:p>
    <w:p w14:paraId="30E3B79D" w14:textId="77777777" w:rsidR="00F21AD0" w:rsidRDefault="00F21AD0" w:rsidP="00F21AD0">
      <w:pPr>
        <w:pStyle w:val="ListParagraph"/>
        <w:ind w:left="785"/>
        <w:rPr>
          <w:i/>
          <w:iCs/>
        </w:rPr>
      </w:pPr>
    </w:p>
    <w:p w14:paraId="6C14B327" w14:textId="0C01F1BF" w:rsidR="00F21AD0" w:rsidRDefault="00F21AD0" w:rsidP="003270CD">
      <w:pPr>
        <w:pStyle w:val="ListParagraph"/>
      </w:pPr>
      <w:r w:rsidRPr="003270CD">
        <w:rPr>
          <w:b/>
          <w:bCs/>
        </w:rPr>
        <w:t>TIP:</w:t>
      </w:r>
      <w:r w:rsidRPr="00F21AD0">
        <w:t xml:space="preserve"> If you are using a VM you need to </w:t>
      </w:r>
      <w:r>
        <w:t>perform</w:t>
      </w:r>
      <w:r w:rsidRPr="00F21AD0">
        <w:t xml:space="preserve"> this in two steps </w:t>
      </w:r>
    </w:p>
    <w:p w14:paraId="4FC4EFCD" w14:textId="2F18EC7B" w:rsidR="00F21AD0" w:rsidRDefault="00F21AD0" w:rsidP="00F84AA6">
      <w:pPr>
        <w:pStyle w:val="ListParagraph"/>
        <w:numPr>
          <w:ilvl w:val="1"/>
          <w:numId w:val="22"/>
        </w:numPr>
      </w:pPr>
      <w:r>
        <w:t>D</w:t>
      </w:r>
      <w:r w:rsidRPr="00F21AD0">
        <w:t xml:space="preserve">rag the </w:t>
      </w:r>
      <w:r>
        <w:t xml:space="preserve">remote </w:t>
      </w:r>
      <w:r w:rsidRPr="00F21AD0">
        <w:t xml:space="preserve">file to your local </w:t>
      </w:r>
      <w:r w:rsidR="003270CD" w:rsidRPr="00F21AD0">
        <w:t>desktop.</w:t>
      </w:r>
      <w:r w:rsidRPr="00F21AD0">
        <w:t xml:space="preserve"> </w:t>
      </w:r>
    </w:p>
    <w:p w14:paraId="731FEBA2" w14:textId="1EFDB581" w:rsidR="00F21AD0" w:rsidRPr="00F21AD0" w:rsidRDefault="00F21AD0" w:rsidP="00F84AA6">
      <w:pPr>
        <w:pStyle w:val="ListParagraph"/>
        <w:numPr>
          <w:ilvl w:val="1"/>
          <w:numId w:val="22"/>
        </w:numPr>
      </w:pPr>
      <w:r>
        <w:t>Drag the local file</w:t>
      </w:r>
      <w:r w:rsidRPr="00F21AD0">
        <w:t xml:space="preserve"> to the drop </w:t>
      </w:r>
      <w:r w:rsidR="003270CD" w:rsidRPr="00F21AD0">
        <w:t>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50"/>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1E46C761" w:rsidR="009E2E9D" w:rsidRDefault="009E2E9D" w:rsidP="00F84AA6">
      <w:pPr>
        <w:pStyle w:val="ListParagraph"/>
        <w:numPr>
          <w:ilvl w:val="0"/>
          <w:numId w:val="13"/>
        </w:numPr>
      </w:pPr>
      <w:r>
        <w:t xml:space="preserve">Click Next.  Select the </w:t>
      </w:r>
      <w:r w:rsidR="00096B3A" w:rsidRPr="00096B3A">
        <w:rPr>
          <w:i/>
          <w:iCs/>
        </w:rPr>
        <w:t>[YOUR_</w:t>
      </w:r>
      <w:proofErr w:type="gramStart"/>
      <w:r w:rsidR="00096B3A" w:rsidRPr="00096B3A">
        <w:rPr>
          <w:i/>
          <w:iCs/>
        </w:rPr>
        <w:t>INITIALS]</w:t>
      </w:r>
      <w:proofErr w:type="spellStart"/>
      <w:r w:rsidRPr="00096B3A">
        <w:rPr>
          <w:i/>
          <w:iCs/>
        </w:rPr>
        <w:t>TrafficViolation</w:t>
      </w:r>
      <w:proofErr w:type="spellEnd"/>
      <w:proofErr w:type="gramEnd"/>
      <w:r>
        <w:t xml:space="preserve"> skill and press </w:t>
      </w:r>
      <w:r w:rsidRPr="00E966AA">
        <w:rPr>
          <w:i/>
          <w:iCs/>
        </w:rPr>
        <w:t>A</w:t>
      </w:r>
      <w:r w:rsidR="00976543">
        <w:rPr>
          <w:i/>
          <w:iCs/>
        </w:rPr>
        <w:t>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1"/>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F84AA6">
      <w:pPr>
        <w:pStyle w:val="ListParagraph"/>
        <w:numPr>
          <w:ilvl w:val="0"/>
          <w:numId w:val="13"/>
        </w:numPr>
      </w:pPr>
      <w:r>
        <w:t xml:space="preserve">Find the </w:t>
      </w:r>
      <w:r w:rsidR="00E966AA">
        <w:t>[YOUR_</w:t>
      </w:r>
      <w:proofErr w:type="gramStart"/>
      <w:r w:rsidR="00E966AA">
        <w:t>INITIALS]</w:t>
      </w:r>
      <w:proofErr w:type="spellStart"/>
      <w:r w:rsidR="00412E7A" w:rsidRPr="0041088D">
        <w:rPr>
          <w:i/>
          <w:iCs/>
        </w:rPr>
        <w:t>TrafficViolation</w:t>
      </w:r>
      <w:proofErr w:type="spellEnd"/>
      <w:proofErr w:type="gramEnd"/>
      <w:r w:rsidR="00412E7A">
        <w:t xml:space="preserve"> </w:t>
      </w:r>
      <w:r>
        <w:t>skill</w:t>
      </w:r>
      <w:r w:rsidR="00412E7A">
        <w:t>.</w:t>
      </w:r>
      <w:r>
        <w:t xml:space="preserve"> </w:t>
      </w:r>
    </w:p>
    <w:p w14:paraId="3A8782E0" w14:textId="75ADBF71" w:rsidR="009E2E9D" w:rsidRPr="009E2E9D" w:rsidRDefault="00412E7A" w:rsidP="00F84AA6">
      <w:pPr>
        <w:pStyle w:val="ListParagraph"/>
        <w:numPr>
          <w:ilvl w:val="0"/>
          <w:numId w:val="13"/>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1ED337E9" w:rsidR="0065131B" w:rsidRDefault="0065131B" w:rsidP="00F84AA6">
      <w:pPr>
        <w:pStyle w:val="ListParagraph"/>
        <w:numPr>
          <w:ilvl w:val="0"/>
          <w:numId w:val="13"/>
        </w:numPr>
      </w:pPr>
      <w:r w:rsidRPr="0065131B">
        <w:t>Publish the skill</w:t>
      </w:r>
      <w:r w:rsidR="00976543">
        <w:rPr>
          <w:rStyle w:val="FootnoteReference"/>
        </w:rPr>
        <w:footnoteReference w:id="2"/>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3"/>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F84AA6">
      <w:pPr>
        <w:pStyle w:val="ListParagraph"/>
        <w:numPr>
          <w:ilvl w:val="0"/>
          <w:numId w:val="13"/>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7D6A01E1" w:rsidR="00412E7A" w:rsidRPr="00165B16" w:rsidRDefault="00412E7A" w:rsidP="00F84AA6">
      <w:pPr>
        <w:pStyle w:val="ListParagraph"/>
        <w:numPr>
          <w:ilvl w:val="0"/>
          <w:numId w:val="13"/>
        </w:numPr>
      </w:pPr>
      <w:r w:rsidRPr="00165B16">
        <w:t xml:space="preserve">Find the </w:t>
      </w:r>
      <w:r w:rsidR="00E966AA">
        <w:t>[YOUR_</w:t>
      </w:r>
      <w:proofErr w:type="gramStart"/>
      <w:r w:rsidR="00E966AA">
        <w:t>INITIALS]</w:t>
      </w:r>
      <w:proofErr w:type="spellStart"/>
      <w:r w:rsidRPr="00165B16">
        <w:rPr>
          <w:i/>
          <w:iCs/>
        </w:rPr>
        <w:t>TrafficViolation</w:t>
      </w:r>
      <w:proofErr w:type="spellEnd"/>
      <w:proofErr w:type="gramEnd"/>
      <w:r w:rsidRPr="00165B16">
        <w:t xml:space="preserve"> skill</w:t>
      </w:r>
      <w:r w:rsidR="001F2C29">
        <w:t xml:space="preserve"> (type in full to find it)</w:t>
      </w:r>
      <w:r w:rsidR="00165B16">
        <w:t>.  S</w:t>
      </w:r>
      <w:r w:rsidRPr="00165B16">
        <w:t xml:space="preserve">elect </w:t>
      </w:r>
      <w:r w:rsidR="00165B16">
        <w:t xml:space="preserve">it and press </w:t>
      </w:r>
      <w:r w:rsidRPr="00165B16">
        <w:rPr>
          <w:i/>
          <w:iCs/>
        </w:rPr>
        <w:t xml:space="preserve">Add </w:t>
      </w:r>
      <w:proofErr w:type="gramStart"/>
      <w:r w:rsidRPr="00165B16">
        <w:rPr>
          <w:i/>
          <w:iCs/>
        </w:rPr>
        <w:t>skill</w:t>
      </w:r>
      <w:proofErr w:type="gramEnd"/>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4"/>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13B5EB7E" w:rsidR="00412E7A" w:rsidRDefault="00976543" w:rsidP="00F84AA6">
      <w:pPr>
        <w:pStyle w:val="ListParagraph"/>
        <w:numPr>
          <w:ilvl w:val="0"/>
          <w:numId w:val="13"/>
        </w:numPr>
      </w:pPr>
      <w:r>
        <w:t>On the top right of the screen c</w:t>
      </w:r>
      <w:r w:rsidR="00412E7A">
        <w:t xml:space="preserve">lick Connect app </w:t>
      </w:r>
      <w:r w:rsidR="00412E7A"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5"/>
                    <a:stretch>
                      <a:fillRect/>
                    </a:stretch>
                  </pic:blipFill>
                  <pic:spPr>
                    <a:xfrm>
                      <a:off x="0" y="0"/>
                      <a:ext cx="1075951" cy="219582"/>
                    </a:xfrm>
                    <a:prstGeom prst="rect">
                      <a:avLst/>
                    </a:prstGeom>
                  </pic:spPr>
                </pic:pic>
              </a:graphicData>
            </a:graphic>
          </wp:inline>
        </w:drawing>
      </w:r>
      <w:r w:rsidR="00412E7A">
        <w:t xml:space="preserve"> and enter any username and password (credentials are </w:t>
      </w:r>
      <w:r w:rsidR="00F77E42">
        <w:t>placebos</w:t>
      </w:r>
      <w:r w:rsidR="00412E7A">
        <w:t>).</w:t>
      </w:r>
    </w:p>
    <w:p w14:paraId="4A931AF4" w14:textId="77777777" w:rsidR="00412E7A" w:rsidRDefault="00412E7A" w:rsidP="0065131B"/>
    <w:p w14:paraId="32D30DE8" w14:textId="75E1D980" w:rsidR="00EC7CF9" w:rsidRDefault="00412E7A" w:rsidP="00F84AA6">
      <w:pPr>
        <w:pStyle w:val="ListParagraph"/>
        <w:numPr>
          <w:ilvl w:val="0"/>
          <w:numId w:val="13"/>
        </w:numPr>
      </w:pPr>
      <w:r>
        <w:t xml:space="preserve">Go to </w:t>
      </w:r>
      <w:r w:rsidR="00104F5C">
        <w:rPr>
          <w:i/>
          <w:iCs/>
        </w:rPr>
        <w:t>Chat</w:t>
      </w:r>
      <w:r>
        <w:t xml:space="preserve"> and run the skill by typing </w:t>
      </w:r>
      <w:r w:rsidR="00E966AA" w:rsidRPr="00E966AA">
        <w:rPr>
          <w:i/>
          <w:iCs/>
        </w:rPr>
        <w:t>[YOUR_</w:t>
      </w:r>
      <w:proofErr w:type="gramStart"/>
      <w:r w:rsidR="00E966AA" w:rsidRPr="00E966AA">
        <w:rPr>
          <w:i/>
          <w:iCs/>
        </w:rPr>
        <w:t>INITIALS]</w:t>
      </w:r>
      <w:proofErr w:type="spellStart"/>
      <w:r w:rsidR="00E966AA" w:rsidRPr="00E966AA">
        <w:rPr>
          <w:i/>
          <w:iCs/>
        </w:rPr>
        <w:t>trafficviolation</w:t>
      </w:r>
      <w:proofErr w:type="spellEnd"/>
      <w:proofErr w:type="gramEnd"/>
    </w:p>
    <w:p w14:paraId="17A07DFA" w14:textId="77777777" w:rsidR="00412E7A" w:rsidRDefault="00412E7A" w:rsidP="0065131B"/>
    <w:p w14:paraId="50789BDD" w14:textId="24C5E127" w:rsidR="00EA0A12" w:rsidRDefault="00E966AA" w:rsidP="00F84AA6">
      <w:pPr>
        <w:pStyle w:val="ListParagraph"/>
        <w:numPr>
          <w:ilvl w:val="0"/>
          <w:numId w:val="13"/>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6"/>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9BC0DF" w:rsidR="008E6C9F" w:rsidRDefault="009868B3" w:rsidP="00F84AA6">
      <w:pPr>
        <w:pStyle w:val="ListParagraph"/>
        <w:numPr>
          <w:ilvl w:val="0"/>
          <w:numId w:val="13"/>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3DFA5478" w14:textId="77C8AE62" w:rsidR="00BE6E03" w:rsidRDefault="00BE6E03" w:rsidP="00BE6E03">
      <w:pPr>
        <w:pStyle w:val="ListParagraph"/>
        <w:numPr>
          <w:ilvl w:val="0"/>
          <w:numId w:val="13"/>
        </w:numPr>
      </w:pPr>
      <w:r>
        <w:t>The response should contain the following</w:t>
      </w:r>
      <w:r w:rsidR="00976543">
        <w:t xml:space="preserve"> response fields</w:t>
      </w:r>
      <w:r>
        <w:t>:</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7"/>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61EF1974"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 xml:space="preserve">Decision Service from </w:t>
      </w:r>
      <w:r w:rsidR="00BE6E03">
        <w:rPr>
          <w:lang w:eastAsia="x-none"/>
        </w:rPr>
        <w:t xml:space="preserve">IBM </w:t>
      </w:r>
      <w:proofErr w:type="spellStart"/>
      <w:r>
        <w:rPr>
          <w:lang w:eastAsia="x-none"/>
        </w:rPr>
        <w:t>watsonx</w:t>
      </w:r>
      <w:proofErr w:type="spellEnd"/>
      <w:r>
        <w:rPr>
          <w:lang w:eastAsia="x-none"/>
        </w:rPr>
        <w:t xml:space="preserve"> Orchestrate</w:t>
      </w:r>
      <w:r w:rsidR="00134F84">
        <w:rPr>
          <w:lang w:eastAsia="x-none"/>
        </w:rPr>
        <w:t>.</w:t>
      </w:r>
    </w:p>
    <w:p w14:paraId="7C60E695" w14:textId="176DA9D7" w:rsidR="00E34203" w:rsidRPr="00A8237D" w:rsidRDefault="00991A2A" w:rsidP="00E34203">
      <w:pPr>
        <w:pStyle w:val="Heading1"/>
      </w:pPr>
      <w:bookmarkStart w:id="21" w:name="_Toc156241084"/>
      <w:r>
        <w:rPr>
          <w:lang w:val="en-GB"/>
        </w:rPr>
        <w:lastRenderedPageBreak/>
        <w:t>Persist</w:t>
      </w:r>
      <w:r w:rsidR="00B20882">
        <w:rPr>
          <w:lang w:val="en-GB"/>
        </w:rPr>
        <w:t xml:space="preserve"> Decision</w:t>
      </w:r>
      <w:r w:rsidR="00593D32">
        <w:rPr>
          <w:lang w:val="en-GB"/>
        </w:rPr>
        <w:t>s</w:t>
      </w:r>
      <w:bookmarkEnd w:id="21"/>
    </w:p>
    <w:p w14:paraId="03905002" w14:textId="77777777" w:rsidR="00E34203" w:rsidRDefault="00E34203" w:rsidP="00991A2A">
      <w:pPr>
        <w:rPr>
          <w:lang w:val="en-US"/>
        </w:rPr>
      </w:pPr>
    </w:p>
    <w:p w14:paraId="3C5559BB" w14:textId="3115E2CE"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p>
    <w:p w14:paraId="1E7F538F" w14:textId="77777777" w:rsidR="004D140B" w:rsidRDefault="004D140B" w:rsidP="00991A2A"/>
    <w:p w14:paraId="11E287D6" w14:textId="77777777" w:rsidR="008D1C0C" w:rsidRPr="007B2721" w:rsidRDefault="008D1C0C" w:rsidP="00F84AA6">
      <w:pPr>
        <w:pStyle w:val="ListParagraph"/>
        <w:numPr>
          <w:ilvl w:val="0"/>
          <w:numId w:val="24"/>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3A81C6DA" w14:textId="77777777" w:rsidR="008D1C0C" w:rsidRPr="007B2721" w:rsidRDefault="008D1C0C" w:rsidP="008D1C0C">
      <w:pPr>
        <w:pStyle w:val="ListParagraph"/>
        <w:rPr>
          <w:szCs w:val="22"/>
        </w:rPr>
      </w:pPr>
    </w:p>
    <w:p w14:paraId="4107774E" w14:textId="2E55A6A6" w:rsidR="004D140B" w:rsidRDefault="008D1C0C" w:rsidP="00F84AA6">
      <w:pPr>
        <w:pStyle w:val="ListParagraph"/>
        <w:numPr>
          <w:ilvl w:val="0"/>
          <w:numId w:val="24"/>
        </w:numPr>
      </w:pPr>
      <w:r w:rsidRPr="008D1C0C">
        <w:rPr>
          <w:szCs w:val="22"/>
        </w:rPr>
        <w:t>Within the Git Bash shell, o</w:t>
      </w:r>
      <w:r w:rsidRPr="0065131B">
        <w:t>pen the</w:t>
      </w:r>
      <w:r>
        <w:t xml:space="preserve"> </w:t>
      </w:r>
      <w:proofErr w:type="spellStart"/>
      <w:r w:rsidR="004D140B" w:rsidRPr="008D1C0C">
        <w:rPr>
          <w:i/>
          <w:iCs/>
        </w:rPr>
        <w:t>cloudantFacade</w:t>
      </w:r>
      <w:proofErr w:type="spellEnd"/>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 xml:space="preserve">code </w:t>
      </w:r>
      <w:proofErr w:type="spellStart"/>
      <w:r w:rsidRPr="00F21AD0">
        <w:t>cloudantFacade</w:t>
      </w:r>
      <w:proofErr w:type="spellEnd"/>
      <w:r w:rsidRPr="00F21AD0">
        <w:t>/</w:t>
      </w:r>
      <w:proofErr w:type="spellStart"/>
      <w:r w:rsidR="008D1C0C" w:rsidRPr="00F21AD0">
        <w:t>dataservice</w:t>
      </w:r>
      <w:proofErr w:type="spellEnd"/>
    </w:p>
    <w:p w14:paraId="4FB5A8C6" w14:textId="77777777" w:rsidR="004D140B" w:rsidRDefault="004D140B" w:rsidP="004D140B">
      <w:pPr>
        <w:pStyle w:val="ListParagraph"/>
        <w:ind w:left="349"/>
      </w:pPr>
    </w:p>
    <w:p w14:paraId="0718A54D" w14:textId="35CEF8DA" w:rsidR="004D140B" w:rsidRDefault="004D140B" w:rsidP="00F84AA6">
      <w:pPr>
        <w:pStyle w:val="ListParagraph"/>
        <w:numPr>
          <w:ilvl w:val="0"/>
          <w:numId w:val="24"/>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8"/>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F84AA6">
      <w:pPr>
        <w:pStyle w:val="ListParagraph"/>
        <w:numPr>
          <w:ilvl w:val="0"/>
          <w:numId w:val="24"/>
        </w:numPr>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244CEF6F" w14:textId="7457DFB0" w:rsidR="005B43FF" w:rsidRDefault="005B43FF" w:rsidP="00F84AA6">
      <w:pPr>
        <w:pStyle w:val="ListParagraph"/>
        <w:numPr>
          <w:ilvl w:val="0"/>
          <w:numId w:val="24"/>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9"/>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22547E39" w14:textId="77777777" w:rsidR="00172A8C" w:rsidRDefault="00172A8C" w:rsidP="00F84AA6">
      <w:pPr>
        <w:pStyle w:val="ListParagraph"/>
        <w:numPr>
          <w:ilvl w:val="0"/>
          <w:numId w:val="24"/>
        </w:numPr>
        <w:rPr>
          <w:lang w:eastAsia="x-none"/>
        </w:rPr>
      </w:pPr>
      <w:r>
        <w:rPr>
          <w:lang w:eastAsia="x-none"/>
        </w:rPr>
        <w:t xml:space="preserve">Press </w:t>
      </w:r>
      <w:r w:rsidRPr="00172A8C">
        <w:rPr>
          <w:lang w:eastAsia="x-none"/>
        </w:rPr>
        <w:drawing>
          <wp:inline distT="0" distB="0" distL="0" distR="0" wp14:anchorId="5588672D" wp14:editId="6CEB0DC0">
            <wp:extent cx="304843" cy="209579"/>
            <wp:effectExtent l="0" t="0" r="0" b="0"/>
            <wp:docPr id="116903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30785" name=""/>
                    <pic:cNvPicPr/>
                  </pic:nvPicPr>
                  <pic:blipFill>
                    <a:blip r:embed="rId60"/>
                    <a:stretch>
                      <a:fillRect/>
                    </a:stretch>
                  </pic:blipFill>
                  <pic:spPr>
                    <a:xfrm>
                      <a:off x="0" y="0"/>
                      <a:ext cx="304843" cy="209579"/>
                    </a:xfrm>
                    <a:prstGeom prst="rect">
                      <a:avLst/>
                    </a:prstGeom>
                  </pic:spPr>
                </pic:pic>
              </a:graphicData>
            </a:graphic>
          </wp:inline>
        </w:drawing>
      </w:r>
      <w:r>
        <w:rPr>
          <w:lang w:eastAsia="x-none"/>
        </w:rPr>
        <w:t xml:space="preserve"> for a global </w:t>
      </w:r>
      <w:proofErr w:type="gramStart"/>
      <w:r>
        <w:rPr>
          <w:lang w:eastAsia="x-none"/>
        </w:rPr>
        <w:t>replace</w:t>
      </w:r>
      <w:proofErr w:type="gramEnd"/>
    </w:p>
    <w:p w14:paraId="75B7730E" w14:textId="77777777" w:rsidR="00172A8C" w:rsidRDefault="00172A8C" w:rsidP="00172A8C">
      <w:pPr>
        <w:pStyle w:val="ListParagraph"/>
        <w:ind w:left="1069"/>
        <w:rPr>
          <w:lang w:eastAsia="x-none"/>
        </w:rPr>
      </w:pPr>
    </w:p>
    <w:p w14:paraId="7C86ECA5" w14:textId="31B8FF24" w:rsidR="008D1C0C" w:rsidRDefault="008D1C0C" w:rsidP="00F84AA6">
      <w:pPr>
        <w:pStyle w:val="ListParagraph"/>
        <w:numPr>
          <w:ilvl w:val="0"/>
          <w:numId w:val="24"/>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r w:rsidR="00172A8C">
        <w:rPr>
          <w:lang w:eastAsia="x-none"/>
        </w:rPr>
        <w:t>using Ctrl-S</w:t>
      </w:r>
    </w:p>
    <w:p w14:paraId="091249CF" w14:textId="77777777" w:rsidR="008D1C0C" w:rsidRDefault="008D1C0C" w:rsidP="008D1C0C">
      <w:pPr>
        <w:pStyle w:val="ListParagraph"/>
        <w:ind w:left="1069"/>
        <w:rPr>
          <w:lang w:eastAsia="x-none"/>
        </w:rPr>
      </w:pPr>
    </w:p>
    <w:p w14:paraId="35744B0B" w14:textId="6F6F667E" w:rsidR="004D140B" w:rsidRDefault="008D1C0C" w:rsidP="00F84AA6">
      <w:pPr>
        <w:pStyle w:val="ListParagraph"/>
        <w:numPr>
          <w:ilvl w:val="0"/>
          <w:numId w:val="24"/>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proofErr w:type="spellStart"/>
      <w:proofErr w:type="gramStart"/>
      <w:r w:rsidRPr="003375FE">
        <w:rPr>
          <w:i/>
          <w:iCs/>
        </w:rPr>
        <w:t>dataApi.yaml</w:t>
      </w:r>
      <w:proofErr w:type="spellEnd"/>
      <w:r>
        <w:rPr>
          <w:lang w:eastAsia="x-none"/>
        </w:rPr>
        <w:t xml:space="preserve">  </w:t>
      </w:r>
      <w:r w:rsidR="004D140B">
        <w:rPr>
          <w:lang w:eastAsia="x-none"/>
        </w:rPr>
        <w:t>into</w:t>
      </w:r>
      <w:proofErr w:type="gramEnd"/>
      <w:r w:rsidR="004D140B">
        <w:rPr>
          <w:lang w:eastAsia="x-none"/>
        </w:rPr>
        <w:t xml:space="preserve"> </w:t>
      </w:r>
      <w:hyperlink r:id="rId61"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F84AA6">
      <w:pPr>
        <w:pStyle w:val="ListParagraph"/>
        <w:numPr>
          <w:ilvl w:val="0"/>
          <w:numId w:val="24"/>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2"/>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E7FF3" w:rsidR="004D140B" w:rsidRPr="0028756C" w:rsidRDefault="004D140B" w:rsidP="00F84AA6">
      <w:pPr>
        <w:pStyle w:val="ListParagraph"/>
        <w:numPr>
          <w:ilvl w:val="0"/>
          <w:numId w:val="24"/>
        </w:numPr>
      </w:pPr>
      <w:r w:rsidRPr="0028756C">
        <w:t xml:space="preserve">Now we will import </w:t>
      </w:r>
      <w:r w:rsidR="00824917" w:rsidRPr="0028756C">
        <w:t xml:space="preserve">this API </w:t>
      </w:r>
      <w:r w:rsidRPr="0028756C">
        <w:t>into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F84AA6">
      <w:pPr>
        <w:pStyle w:val="ListParagraph"/>
        <w:numPr>
          <w:ilvl w:val="0"/>
          <w:numId w:val="24"/>
        </w:numPr>
      </w:pPr>
      <w:r w:rsidRPr="0028756C">
        <w:t xml:space="preserve">Login to IBM </w:t>
      </w:r>
      <w:proofErr w:type="spellStart"/>
      <w:r w:rsidRPr="0028756C">
        <w:t>watsonx</w:t>
      </w:r>
      <w:proofErr w:type="spellEnd"/>
      <w:r w:rsidRPr="0028756C">
        <w:t xml:space="preserve"> </w:t>
      </w:r>
      <w:proofErr w:type="gramStart"/>
      <w:r w:rsidRPr="0028756C">
        <w:t>Orchestrate</w:t>
      </w:r>
      <w:proofErr w:type="gramEnd"/>
    </w:p>
    <w:p w14:paraId="36D2B06D" w14:textId="77777777" w:rsidR="004D140B" w:rsidRPr="004D140B" w:rsidRDefault="004D140B" w:rsidP="004D140B">
      <w:pPr>
        <w:rPr>
          <w:b/>
          <w:bCs/>
        </w:rPr>
      </w:pPr>
    </w:p>
    <w:p w14:paraId="24D31596" w14:textId="026F3983" w:rsidR="00B20882" w:rsidRDefault="004D140B" w:rsidP="00F84AA6">
      <w:pPr>
        <w:pStyle w:val="ListParagraph"/>
        <w:numPr>
          <w:ilvl w:val="0"/>
          <w:numId w:val="24"/>
        </w:numPr>
      </w:pPr>
      <w:r w:rsidRPr="0065131B">
        <w:t>Under</w:t>
      </w:r>
      <w:r w:rsidR="002763F2">
        <w:t xml:space="preserve"> </w:t>
      </w:r>
      <w:r w:rsidR="002763F2" w:rsidRPr="002763F2">
        <w:rPr>
          <w:i/>
          <w:iCs/>
        </w:rPr>
        <w:t>Build</w:t>
      </w:r>
      <w:r w:rsidRPr="0065131B">
        <w:t xml:space="preserve"> </w:t>
      </w:r>
      <w:r w:rsidR="00687AAC">
        <w:t xml:space="preserve">-&gt; </w:t>
      </w:r>
      <w:r w:rsidR="00687AAC">
        <w:rPr>
          <w:i/>
          <w:iCs/>
        </w:rPr>
        <w:t>S</w:t>
      </w:r>
      <w:r w:rsidRPr="004D140B">
        <w:rPr>
          <w:i/>
          <w:iCs/>
        </w:rPr>
        <w:t>kills</w:t>
      </w:r>
      <w:r w:rsidRPr="0065131B">
        <w:t xml:space="preserve">, select </w:t>
      </w:r>
      <w:r w:rsidR="00687AAC">
        <w:rPr>
          <w:i/>
          <w:iCs/>
        </w:rPr>
        <w:t>A</w:t>
      </w:r>
      <w:r w:rsidRPr="00165B16">
        <w:rPr>
          <w:i/>
          <w:iCs/>
        </w:rPr>
        <w:t>dd skills</w:t>
      </w:r>
      <w:r w:rsidRPr="0065131B">
        <w:t xml:space="preserve"> </w:t>
      </w:r>
      <w:r w:rsidR="00687AAC">
        <w:t xml:space="preserve">and then </w:t>
      </w:r>
      <w:proofErr w:type="gramStart"/>
      <w:r w:rsidR="00687AAC" w:rsidRPr="00172A8C">
        <w:rPr>
          <w:i/>
          <w:iCs/>
        </w:rPr>
        <w:t>F</w:t>
      </w:r>
      <w:r w:rsidRPr="00172A8C">
        <w:rPr>
          <w:i/>
          <w:iCs/>
        </w:rPr>
        <w:t>rom</w:t>
      </w:r>
      <w:proofErr w:type="gramEnd"/>
      <w:r w:rsidRPr="0065131B">
        <w:t xml:space="preserve"> </w:t>
      </w:r>
      <w:r w:rsidR="00687AAC">
        <w:rPr>
          <w:i/>
          <w:iCs/>
        </w:rPr>
        <w:t>f</w:t>
      </w:r>
      <w:r w:rsidRPr="00165B16">
        <w:rPr>
          <w:i/>
          <w:iCs/>
        </w:rPr>
        <w:t>iles</w:t>
      </w:r>
      <w:r w:rsidR="00687AAC">
        <w:rPr>
          <w:i/>
          <w:iCs/>
        </w:rPr>
        <w:t>.</w:t>
      </w:r>
      <w:r w:rsidRPr="0065131B">
        <w:t xml:space="preserve"> </w:t>
      </w:r>
      <w:r w:rsidR="00687AAC">
        <w:t>T</w:t>
      </w:r>
      <w:r w:rsidRPr="0065131B">
        <w:t xml:space="preserve">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3"/>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F84AA6">
      <w:pPr>
        <w:pStyle w:val="ListParagraph"/>
        <w:numPr>
          <w:ilvl w:val="0"/>
          <w:numId w:val="24"/>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4"/>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2E37D798" w14:textId="77777777" w:rsidR="00BE6E03" w:rsidRPr="004D140B" w:rsidRDefault="00BE6E03" w:rsidP="00BE6E03">
      <w:pPr>
        <w:pStyle w:val="ListParagraph"/>
        <w:numPr>
          <w:ilvl w:val="0"/>
          <w:numId w:val="24"/>
        </w:numPr>
      </w:pPr>
      <w:r>
        <w:t>Publish both</w:t>
      </w:r>
      <w:r w:rsidRPr="004D140B">
        <w:t xml:space="preserve"> skill</w:t>
      </w:r>
      <w:r>
        <w:t xml:space="preserve">s and add them to your catalog, </w:t>
      </w:r>
      <w:r w:rsidRPr="004D140B">
        <w:t>as described in section</w:t>
      </w:r>
      <w:r>
        <w:t xml:space="preserve"> </w:t>
      </w:r>
      <w:r>
        <w:fldChar w:fldCharType="begin"/>
      </w:r>
      <w:r>
        <w:instrText xml:space="preserve"> REF _Ref153047978 \r \h </w:instrText>
      </w:r>
      <w:r>
        <w:fldChar w:fldCharType="separate"/>
      </w:r>
      <w:r>
        <w:t>3</w:t>
      </w:r>
      <w:r>
        <w:fldChar w:fldCharType="end"/>
      </w:r>
      <w:r>
        <w:t>.  When connecting, you can use any user and password.</w:t>
      </w:r>
    </w:p>
    <w:p w14:paraId="2F56B5B1" w14:textId="77777777" w:rsidR="00BE6E03" w:rsidRPr="0065131B" w:rsidRDefault="00BE6E03" w:rsidP="00BE6E03"/>
    <w:p w14:paraId="2C85081E" w14:textId="77777777" w:rsidR="00BE6E03" w:rsidRDefault="00BE6E03" w:rsidP="00BE6E03">
      <w:pPr>
        <w:pStyle w:val="ListParagraph"/>
        <w:numPr>
          <w:ilvl w:val="0"/>
          <w:numId w:val="24"/>
        </w:numPr>
      </w:pPr>
      <w:r>
        <w:t xml:space="preserve">You should now have both skills published under the </w:t>
      </w:r>
      <w:proofErr w:type="spellStart"/>
      <w:r w:rsidRPr="005A594A">
        <w:rPr>
          <w:i/>
          <w:iCs/>
        </w:rPr>
        <w:t>cloudantWxoFacade</w:t>
      </w:r>
      <w:proofErr w:type="spellEnd"/>
      <w:r>
        <w:t xml:space="preserve"> and added to your catalog. </w:t>
      </w:r>
    </w:p>
    <w:p w14:paraId="06951EF3" w14:textId="77777777" w:rsidR="00BE6E03" w:rsidRDefault="00BE6E03" w:rsidP="00BE6E03">
      <w:pPr>
        <w:pStyle w:val="ListParagraph"/>
      </w:pPr>
    </w:p>
    <w:p w14:paraId="21D0FEA9" w14:textId="33E1A4E2" w:rsidR="00BE6E03" w:rsidRDefault="00BE6E03" w:rsidP="00BE6E03">
      <w:pPr>
        <w:pStyle w:val="ListParagraph"/>
        <w:numPr>
          <w:ilvl w:val="0"/>
          <w:numId w:val="24"/>
        </w:numPr>
      </w:pPr>
      <w:r>
        <w:t xml:space="preserve">Go to Chat (Personal Skills). Run the skill </w:t>
      </w:r>
      <w:r w:rsidR="00387A14" w:rsidRPr="00387A14">
        <w:rPr>
          <w:i/>
          <w:iCs/>
        </w:rPr>
        <w:t xml:space="preserve">[YOUR INITIALS] </w:t>
      </w:r>
      <w:r w:rsidRPr="00387A14">
        <w:rPr>
          <w:i/>
          <w:iCs/>
        </w:rPr>
        <w:t xml:space="preserve">write a doc to </w:t>
      </w:r>
      <w:proofErr w:type="spellStart"/>
      <w:r w:rsidRPr="00387A14">
        <w:rPr>
          <w:i/>
          <w:iCs/>
        </w:rPr>
        <w:t>cloudant</w:t>
      </w:r>
      <w:proofErr w:type="spellEnd"/>
      <w:r w:rsidRPr="00387A14">
        <w:rPr>
          <w:i/>
          <w:iCs/>
        </w:rPr>
        <w:t>.</w:t>
      </w:r>
      <w:r w:rsidRPr="005A594A">
        <w:rPr>
          <w:i/>
          <w:iCs/>
        </w:rPr>
        <w:t xml:space="preserve">  </w:t>
      </w:r>
      <w:r w:rsidRPr="00593D32">
        <w:t xml:space="preserve">Enter </w:t>
      </w:r>
      <w:r>
        <w:t xml:space="preserve">a </w:t>
      </w:r>
      <w:proofErr w:type="spellStart"/>
      <w:r w:rsidRPr="005A594A">
        <w:rPr>
          <w:i/>
          <w:iCs/>
        </w:rPr>
        <w:t>driverId</w:t>
      </w:r>
      <w:proofErr w:type="spellEnd"/>
      <w:r>
        <w:t xml:space="preserve"> starting with D and then six numbers, and a date following the format YYYY-MM-DD.  Any other values are fine</w:t>
      </w:r>
      <w:r w:rsidRPr="00593D32">
        <w:t>:</w:t>
      </w:r>
    </w:p>
    <w:p w14:paraId="0BB23E2D" w14:textId="765F0423" w:rsidR="00593D32" w:rsidRDefault="00024CDE" w:rsidP="005A594A">
      <w:pPr>
        <w:ind w:left="720"/>
      </w:pPr>
      <w:r w:rsidRPr="00024CDE">
        <w:rPr>
          <w:noProof/>
        </w:rPr>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5"/>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F84AA6">
      <w:pPr>
        <w:pStyle w:val="ListParagraph"/>
        <w:numPr>
          <w:ilvl w:val="0"/>
          <w:numId w:val="24"/>
        </w:numPr>
      </w:pPr>
      <w:r>
        <w:t>Hit Apply.</w:t>
      </w:r>
    </w:p>
    <w:p w14:paraId="2CDC9C69" w14:textId="77777777" w:rsidR="00134F84" w:rsidRDefault="00134F84" w:rsidP="00134F84">
      <w:pPr>
        <w:pStyle w:val="ListParagraph"/>
        <w:ind w:left="1069"/>
      </w:pPr>
    </w:p>
    <w:p w14:paraId="131B0A3F" w14:textId="6CEA768D" w:rsidR="00134F84" w:rsidRDefault="00593D32" w:rsidP="00F84AA6">
      <w:pPr>
        <w:pStyle w:val="ListParagraph"/>
        <w:numPr>
          <w:ilvl w:val="0"/>
          <w:numId w:val="24"/>
        </w:numPr>
      </w:pPr>
      <w:r>
        <w:t xml:space="preserve">Now run </w:t>
      </w:r>
      <w:r w:rsidR="00C2483E">
        <w:t xml:space="preserve">the </w:t>
      </w:r>
      <w:r w:rsidRPr="00C2483E">
        <w:rPr>
          <w:i/>
          <w:iCs/>
        </w:rPr>
        <w:t xml:space="preserve">get docs from </w:t>
      </w:r>
      <w:proofErr w:type="spellStart"/>
      <w:r w:rsidRPr="00C2483E">
        <w:rPr>
          <w:i/>
          <w:iCs/>
        </w:rPr>
        <w:t>cloudant</w:t>
      </w:r>
      <w:proofErr w:type="spellEnd"/>
      <w:r w:rsidRPr="00C2483E">
        <w:rPr>
          <w:i/>
          <w:iCs/>
        </w:rPr>
        <w:t xml:space="preserve">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F84AA6">
      <w:pPr>
        <w:pStyle w:val="ListParagraph"/>
        <w:numPr>
          <w:ilvl w:val="0"/>
          <w:numId w:val="24"/>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6"/>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rPr>
          <w:noProof/>
        </w:rPr>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7"/>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Cloudant skill by entering data and retrieving it from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22" w:name="_Toc156241085"/>
      <w:r>
        <w:rPr>
          <w:lang w:val="en-GB"/>
        </w:rPr>
        <w:lastRenderedPageBreak/>
        <w:t>Create a Composite Flow using Decisions, Cloudant and React</w:t>
      </w:r>
      <w:bookmarkEnd w:id="22"/>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69AE821F" w:rsidR="002F6EC0" w:rsidRDefault="00E966AA" w:rsidP="00F84AA6">
      <w:pPr>
        <w:pStyle w:val="ListParagraph"/>
        <w:numPr>
          <w:ilvl w:val="0"/>
          <w:numId w:val="23"/>
        </w:numPr>
      </w:pPr>
      <w:r>
        <w:t>U</w:t>
      </w:r>
      <w:r w:rsidR="00862BF6">
        <w:t xml:space="preserve">nder </w:t>
      </w:r>
      <w:r w:rsidR="002F6EC0" w:rsidRPr="00D742E8">
        <w:rPr>
          <w:i/>
          <w:iCs/>
        </w:rPr>
        <w:t>Build</w:t>
      </w:r>
      <w:r w:rsidR="002F6EC0">
        <w:t xml:space="preserve"> </w:t>
      </w:r>
      <w:r w:rsidR="00687AAC">
        <w:t xml:space="preserve">-&gt;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8"/>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F84AA6">
      <w:pPr>
        <w:pStyle w:val="ListParagraph"/>
        <w:numPr>
          <w:ilvl w:val="0"/>
          <w:numId w:val="2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9"/>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86C3D22" w:rsidR="00D742E8" w:rsidRDefault="00862BF6" w:rsidP="00F84AA6">
      <w:pPr>
        <w:pStyle w:val="ListParagraph"/>
        <w:numPr>
          <w:ilvl w:val="0"/>
          <w:numId w:val="2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70"/>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proofErr w:type="spellStart"/>
      <w:r w:rsidR="00D742E8" w:rsidRPr="00D742E8">
        <w:rPr>
          <w:i/>
          <w:iCs/>
        </w:rPr>
        <w:t>IssueSpeedingTicket</w:t>
      </w:r>
      <w:proofErr w:type="spellEnd"/>
      <w:r w:rsidR="002F6EC0">
        <w:t>, where [YOUR_INITIALS] are your initials.</w:t>
      </w:r>
      <w:r w:rsidR="00D742E8">
        <w:t xml:space="preserve">  </w:t>
      </w:r>
      <w:r w:rsidR="00687AAC">
        <w:t xml:space="preserve">Click the </w:t>
      </w:r>
      <w:r w:rsidR="00687AAC" w:rsidRPr="00387A14">
        <w:rPr>
          <w:i/>
          <w:iCs/>
        </w:rPr>
        <w:t>Save</w:t>
      </w:r>
      <w:r w:rsidR="00687AAC">
        <w:t xml:space="preserve"> button.</w:t>
      </w:r>
    </w:p>
    <w:p w14:paraId="3467C13B" w14:textId="77777777" w:rsidR="002F6EC0" w:rsidRDefault="002F6EC0" w:rsidP="002F6EC0">
      <w:pPr>
        <w:pStyle w:val="ListParagraph"/>
      </w:pPr>
    </w:p>
    <w:p w14:paraId="5DF5E9A8" w14:textId="240E8326" w:rsidR="00CE68B3" w:rsidRDefault="00D742E8" w:rsidP="00F84AA6">
      <w:pPr>
        <w:pStyle w:val="ListParagraph"/>
        <w:numPr>
          <w:ilvl w:val="0"/>
          <w:numId w:val="2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w:t>
      </w:r>
      <w:proofErr w:type="gramStart"/>
      <w:r>
        <w:t>INITIALS]</w:t>
      </w:r>
      <w:proofErr w:type="spellStart"/>
      <w:r>
        <w:t>TrafficViolation</w:t>
      </w:r>
      <w:proofErr w:type="spellEnd"/>
      <w:proofErr w:type="gramEnd"/>
      <w:r>
        <w:t xml:space="preserve">.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2"/>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F84AA6">
      <w:pPr>
        <w:pStyle w:val="ListParagraph"/>
        <w:numPr>
          <w:ilvl w:val="0"/>
          <w:numId w:val="2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sidRPr="00134F84">
        <w:rPr>
          <w:i/>
          <w:iCs/>
        </w:rPr>
        <w:t>[YOUR_</w:t>
      </w:r>
      <w:proofErr w:type="gramStart"/>
      <w:r w:rsidRPr="00134F84">
        <w:rPr>
          <w:i/>
          <w:iCs/>
        </w:rPr>
        <w:t>INITIALS]write</w:t>
      </w:r>
      <w:proofErr w:type="gramEnd"/>
      <w:r w:rsidRPr="00134F84">
        <w:rPr>
          <w:i/>
          <w:iCs/>
        </w:rPr>
        <w:t xml:space="preserv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3"/>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3C3A12AE" w:rsidR="006F7F6A" w:rsidRDefault="00CE68B3" w:rsidP="00F84AA6">
      <w:pPr>
        <w:pStyle w:val="ListParagraph"/>
        <w:numPr>
          <w:ilvl w:val="0"/>
          <w:numId w:val="23"/>
        </w:numPr>
      </w:pPr>
      <w:r>
        <w:t xml:space="preserve">Select </w:t>
      </w:r>
      <w:r w:rsidR="00AF2DF1" w:rsidRPr="00134F84">
        <w:rPr>
          <w:i/>
          <w:iCs/>
        </w:rPr>
        <w:t>[YOUR_</w:t>
      </w:r>
      <w:proofErr w:type="gramStart"/>
      <w:r w:rsidR="00AF2DF1" w:rsidRPr="00134F84">
        <w:rPr>
          <w:i/>
          <w:iCs/>
        </w:rPr>
        <w:t>INITIALS]</w:t>
      </w:r>
      <w:r w:rsidR="00387A14">
        <w:rPr>
          <w:i/>
          <w:iCs/>
        </w:rPr>
        <w:t>write</w:t>
      </w:r>
      <w:proofErr w:type="gramEnd"/>
      <w:r w:rsidR="00387A14">
        <w:rPr>
          <w:i/>
          <w:iCs/>
        </w:rPr>
        <w:t xml:space="preserve"> </w:t>
      </w:r>
      <w:r w:rsidRPr="00134F84">
        <w:rPr>
          <w:i/>
          <w:iCs/>
        </w:rPr>
        <w:t>a doc to Cloudant</w:t>
      </w:r>
      <w:r>
        <w:t xml:space="preserve">.  </w:t>
      </w:r>
    </w:p>
    <w:p w14:paraId="3C083E32" w14:textId="465BB4D8" w:rsidR="006F7F6A" w:rsidRDefault="00CE68B3" w:rsidP="00F84AA6">
      <w:pPr>
        <w:pStyle w:val="ListParagraph"/>
        <w:numPr>
          <w:ilvl w:val="0"/>
          <w:numId w:val="23"/>
        </w:numPr>
      </w:pPr>
      <w:r>
        <w:t xml:space="preserve">Select </w:t>
      </w:r>
      <w:r w:rsidRPr="00134F84">
        <w:rPr>
          <w:i/>
          <w:iCs/>
        </w:rPr>
        <w:t>generate mapping suggestions</w:t>
      </w:r>
      <w:r>
        <w:t xml:space="preserve">.  </w:t>
      </w:r>
    </w:p>
    <w:p w14:paraId="3D4D4C32" w14:textId="41DD4DBD" w:rsidR="00CE68B3" w:rsidRDefault="006F7F6A" w:rsidP="00F84AA6">
      <w:pPr>
        <w:pStyle w:val="ListParagraph"/>
        <w:numPr>
          <w:ilvl w:val="0"/>
          <w:numId w:val="2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4"/>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44AE0759" w:rsidR="006F7F6A" w:rsidRDefault="006F7F6A" w:rsidP="00F84AA6">
      <w:pPr>
        <w:pStyle w:val="ListParagraph"/>
        <w:numPr>
          <w:ilvl w:val="0"/>
          <w:numId w:val="23"/>
        </w:numPr>
      </w:pPr>
      <w:r>
        <w:t xml:space="preserve">At the very bottom of the form, enter </w:t>
      </w:r>
      <w:r w:rsidRPr="00134F84">
        <w:rPr>
          <w:i/>
          <w:iCs/>
        </w:rPr>
        <w:t>Speeding</w:t>
      </w:r>
      <w:r>
        <w:t xml:space="preserve"> as the violation</w:t>
      </w:r>
      <w:r w:rsidR="00AF2DF1">
        <w:t xml:space="preserve"> by clicking on the pencil</w:t>
      </w:r>
      <w:r>
        <w:t>:</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5"/>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F84AA6">
      <w:pPr>
        <w:pStyle w:val="ListParagraph"/>
        <w:numPr>
          <w:ilvl w:val="0"/>
          <w:numId w:val="2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sidRPr="006F7F6A">
        <w:rPr>
          <w:i/>
          <w:iCs/>
        </w:rPr>
        <w:t>[YOUR_</w:t>
      </w:r>
      <w:proofErr w:type="gramStart"/>
      <w:r w:rsidRPr="006F7F6A">
        <w:rPr>
          <w:i/>
          <w:iCs/>
        </w:rPr>
        <w:t>INITIALS]</w:t>
      </w:r>
      <w:r>
        <w:rPr>
          <w:i/>
          <w:iCs/>
        </w:rPr>
        <w:t>get</w:t>
      </w:r>
      <w:proofErr w:type="gramEnd"/>
      <w:r>
        <w:rPr>
          <w:i/>
          <w:iCs/>
        </w:rPr>
        <w:t xml:space="preserve">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6"/>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F84AA6">
      <w:pPr>
        <w:pStyle w:val="ListParagraph"/>
        <w:numPr>
          <w:ilvl w:val="0"/>
          <w:numId w:val="2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F84AA6">
      <w:pPr>
        <w:pStyle w:val="ListParagraph"/>
        <w:numPr>
          <w:ilvl w:val="0"/>
          <w:numId w:val="2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7"/>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F84AA6">
      <w:pPr>
        <w:pStyle w:val="ListParagraph"/>
        <w:numPr>
          <w:ilvl w:val="0"/>
          <w:numId w:val="2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8"/>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5C365ED1" w:rsidR="00243200" w:rsidRDefault="00243200" w:rsidP="00F84AA6">
      <w:pPr>
        <w:pStyle w:val="ListParagraph"/>
        <w:numPr>
          <w:ilvl w:val="0"/>
          <w:numId w:val="23"/>
        </w:numPr>
      </w:pPr>
      <w:r>
        <w:t xml:space="preserve">Press </w:t>
      </w:r>
      <w:r w:rsidRPr="00243200">
        <w:rPr>
          <w:i/>
          <w:iCs/>
        </w:rPr>
        <w:t>Next</w:t>
      </w:r>
      <w:r>
        <w:t xml:space="preserve"> and give it a </w:t>
      </w:r>
      <w:r w:rsidR="00387A14">
        <w:t>Display label</w:t>
      </w:r>
      <w:r>
        <w:t xml:space="preserv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9"/>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F84AA6">
      <w:pPr>
        <w:pStyle w:val="ListParagraph"/>
        <w:numPr>
          <w:ilvl w:val="0"/>
          <w:numId w:val="23"/>
        </w:numPr>
      </w:pPr>
      <w:r>
        <w:lastRenderedPageBreak/>
        <w:t xml:space="preserve">Select </w:t>
      </w:r>
      <w:proofErr w:type="spellStart"/>
      <w:r w:rsidRPr="00243200">
        <w:rPr>
          <w:i/>
          <w:iCs/>
        </w:rPr>
        <w:t>TicketURL</w:t>
      </w:r>
      <w:proofErr w:type="spellEnd"/>
      <w:r>
        <w:t xml:space="preserve"> and map it to </w:t>
      </w:r>
      <w:proofErr w:type="spellStart"/>
      <w:r w:rsidRPr="004E4ACC">
        <w:rPr>
          <w:i/>
          <w:iCs/>
        </w:rPr>
        <w:t>driverId</w:t>
      </w:r>
      <w:proofErr w:type="spellEnd"/>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proofErr w:type="spellStart"/>
      <w:r w:rsidRPr="00243200">
        <w:rPr>
          <w:i/>
          <w:iCs/>
        </w:rPr>
        <w:t>driverId</w:t>
      </w:r>
      <w:proofErr w:type="spellEnd"/>
      <w:r>
        <w:t xml:space="preserve"> from </w:t>
      </w:r>
      <w:r w:rsidRPr="00243200">
        <w:rPr>
          <w:i/>
          <w:iCs/>
        </w:rPr>
        <w:t>get docs from Cloudant</w:t>
      </w:r>
      <w:r>
        <w:t xml:space="preserve"> and </w:t>
      </w:r>
      <w:r w:rsidRPr="00243200">
        <w:rPr>
          <w:b/>
          <w:bCs/>
        </w:rPr>
        <w:t>not</w:t>
      </w:r>
      <w:r>
        <w:t xml:space="preserve"> </w:t>
      </w:r>
      <w:r w:rsidRPr="00243200">
        <w:rPr>
          <w:i/>
          <w:iCs/>
        </w:rPr>
        <w:t xml:space="preserve">write a doc to </w:t>
      </w:r>
      <w:proofErr w:type="spellStart"/>
      <w:proofErr w:type="gramStart"/>
      <w:r w:rsidRPr="00243200">
        <w:rPr>
          <w:i/>
          <w:iCs/>
        </w:rPr>
        <w:t>cloudant</w:t>
      </w:r>
      <w:proofErr w:type="spellEnd"/>
      <w:proofErr w:type="gramEnd"/>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80"/>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F84AA6">
      <w:pPr>
        <w:pStyle w:val="ListParagraph"/>
        <w:numPr>
          <w:ilvl w:val="0"/>
          <w:numId w:val="2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000000" w:rsidP="004F0AA9">
      <w:pPr>
        <w:pStyle w:val="Code"/>
        <w:ind w:left="1440"/>
      </w:pPr>
      <w:hyperlink r:id="rId81" w:history="1">
        <w:r w:rsidR="004F0AA9" w:rsidRPr="004F0AA9">
          <w:rPr>
            <w:rStyle w:val="Hyperlink"/>
            <w:color w:val="auto"/>
            <w:u w:val="none"/>
          </w:rPr>
          <w:t>https://fineui.1apbmbk49s5e.eu-gb.codeengine.appdomain.cloud/?driverId=D</w:t>
        </w:r>
      </w:hyperlink>
    </w:p>
    <w:p w14:paraId="33863AC3" w14:textId="77777777" w:rsidR="00BE6E03" w:rsidRDefault="00BE6E03" w:rsidP="00BE6E03"/>
    <w:p w14:paraId="08853917" w14:textId="74A3AC26" w:rsidR="00BE6E03" w:rsidRDefault="00387A14" w:rsidP="00387A14">
      <w:pPr>
        <w:pStyle w:val="ListParagraph"/>
        <w:ind w:left="1069"/>
      </w:pPr>
      <w:r>
        <w:t>Y</w:t>
      </w:r>
      <w:r w:rsidR="00BE6E03">
        <w:t xml:space="preserve">ou should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2"/>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F84AA6">
      <w:pPr>
        <w:pStyle w:val="ListParagraph"/>
        <w:numPr>
          <w:ilvl w:val="0"/>
          <w:numId w:val="2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2DFEBFEB" w:rsidR="004F0AA9" w:rsidRDefault="004F0AA9" w:rsidP="00F84AA6">
      <w:pPr>
        <w:pStyle w:val="ListParagraph"/>
        <w:numPr>
          <w:ilvl w:val="0"/>
          <w:numId w:val="23"/>
        </w:numPr>
      </w:pPr>
      <w:r>
        <w:t xml:space="preserve">Enter # in the output form and </w:t>
      </w:r>
      <w:r w:rsidR="00722169">
        <w:t xml:space="preserve">select </w:t>
      </w:r>
      <w:r w:rsidR="00722169">
        <w:rPr>
          <w:i/>
          <w:iCs/>
        </w:rPr>
        <w:t>Input</w:t>
      </w:r>
      <w:r>
        <w:rPr>
          <w:i/>
          <w:iCs/>
        </w:rPr>
        <w:t xml:space="preserve"> form</w:t>
      </w:r>
      <w:r>
        <w:t>-&gt;</w:t>
      </w:r>
      <w:proofErr w:type="spellStart"/>
      <w:r w:rsidRPr="004F0AA9">
        <w:rPr>
          <w:i/>
          <w:iCs/>
        </w:rPr>
        <w:t>TicketURL</w:t>
      </w:r>
      <w:proofErr w:type="spellEnd"/>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3"/>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284AE66D" w:rsidR="004F0AA9" w:rsidRDefault="00387A14" w:rsidP="00F84AA6">
      <w:pPr>
        <w:pStyle w:val="ListParagraph"/>
        <w:numPr>
          <w:ilvl w:val="0"/>
          <w:numId w:val="23"/>
        </w:numPr>
      </w:pPr>
      <w:r>
        <w:t xml:space="preserve">Press OK.  </w:t>
      </w:r>
      <w:r w:rsidR="004F0AA9">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4"/>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F84AA6">
      <w:pPr>
        <w:pStyle w:val="ListParagraph"/>
        <w:numPr>
          <w:ilvl w:val="0"/>
          <w:numId w:val="2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5"/>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27F193BE" w:rsidR="00AF6ACC" w:rsidRDefault="004E4ACC" w:rsidP="00F84AA6">
      <w:pPr>
        <w:pStyle w:val="ListParagraph"/>
        <w:numPr>
          <w:ilvl w:val="0"/>
          <w:numId w:val="23"/>
        </w:numPr>
      </w:pPr>
      <w:r>
        <w:t>Press</w:t>
      </w:r>
      <w:r w:rsidR="00722169">
        <w:t xml:space="preserve"> the drop-down next to</w:t>
      </w:r>
      <w:r>
        <w:t xml:space="preserve"> </w:t>
      </w:r>
      <w:r w:rsidRPr="004E4ACC">
        <w:rPr>
          <w:i/>
          <w:iCs/>
        </w:rPr>
        <w:t>Actions</w:t>
      </w:r>
      <w:r>
        <w:t xml:space="preserve"> and then </w:t>
      </w:r>
      <w:r w:rsidR="0099674D">
        <w:t>s</w:t>
      </w:r>
      <w:r>
        <w:t>ave</w:t>
      </w:r>
      <w:r w:rsidR="00722169">
        <w:t xml:space="preserve"> as draft. Then enhance</w:t>
      </w:r>
      <w:r w:rsidR="00AF6ACC">
        <w:t xml:space="preserve"> and </w:t>
      </w:r>
      <w:r w:rsidR="0099674D">
        <w:t>p</w:t>
      </w:r>
      <w:r>
        <w:t>ublish</w:t>
      </w:r>
      <w:r w:rsidR="00722169">
        <w:t xml:space="preserve"> the skill flow.</w:t>
      </w:r>
    </w:p>
    <w:p w14:paraId="1F8B34E6" w14:textId="77777777" w:rsidR="00AF6ACC" w:rsidRDefault="00AF6ACC" w:rsidP="00AF6ACC">
      <w:pPr>
        <w:pStyle w:val="ListParagraph"/>
        <w:ind w:left="1069"/>
      </w:pPr>
    </w:p>
    <w:p w14:paraId="0EB9B547" w14:textId="6FB28D20" w:rsidR="00AF6ACC" w:rsidRDefault="00AF6ACC" w:rsidP="00F84AA6">
      <w:pPr>
        <w:pStyle w:val="ListParagraph"/>
        <w:numPr>
          <w:ilvl w:val="0"/>
          <w:numId w:val="23"/>
        </w:numPr>
      </w:pPr>
      <w:r>
        <w:t>A</w:t>
      </w:r>
      <w:r w:rsidR="00356934">
        <w:t xml:space="preserve">dd </w:t>
      </w:r>
      <w:r w:rsidR="004E4ACC">
        <w:t>the skill</w:t>
      </w:r>
      <w:r w:rsidR="00356934">
        <w:t xml:space="preserve"> to your catalog.</w:t>
      </w:r>
      <w:r>
        <w:t xml:space="preserve">  </w:t>
      </w:r>
      <w:r w:rsidR="007E6DD7">
        <w:t xml:space="preserve">Go to </w:t>
      </w:r>
      <w:r w:rsidR="007E6DD7" w:rsidRPr="007E6DD7">
        <w:rPr>
          <w:i/>
          <w:iCs/>
        </w:rPr>
        <w:t>Build-&gt;Skills.</w:t>
      </w:r>
      <w:r w:rsidR="007E6DD7">
        <w:t xml:space="preserve"> In the </w:t>
      </w:r>
      <w:r w:rsidR="007E6DD7" w:rsidRPr="007E6DD7">
        <w:rPr>
          <w:i/>
          <w:iCs/>
        </w:rPr>
        <w:t xml:space="preserve">Search </w:t>
      </w:r>
      <w:r w:rsidR="007E6DD7">
        <w:rPr>
          <w:i/>
          <w:iCs/>
        </w:rPr>
        <w:t>s</w:t>
      </w:r>
      <w:r w:rsidR="007E6DD7" w:rsidRPr="007E6DD7">
        <w:rPr>
          <w:i/>
          <w:iCs/>
        </w:rPr>
        <w:t>kills</w:t>
      </w:r>
      <w:r w:rsidR="007E6DD7">
        <w:t xml:space="preserve"> text field, t</w:t>
      </w:r>
      <w:r>
        <w:t>ype the full name of the composite flow into the search bar</w:t>
      </w:r>
      <w:r w:rsidR="00310D57">
        <w:t xml:space="preserve"> of the Skill catalog</w:t>
      </w:r>
      <w:r w:rsidR="007E6DD7">
        <w:t xml:space="preserve"> – </w:t>
      </w:r>
      <w:r w:rsidR="007E6DD7" w:rsidRPr="007E6DD7">
        <w:rPr>
          <w:i/>
          <w:iCs/>
        </w:rPr>
        <w:t xml:space="preserve">[YOUR </w:t>
      </w:r>
      <w:proofErr w:type="gramStart"/>
      <w:r w:rsidR="007E6DD7" w:rsidRPr="007E6DD7">
        <w:rPr>
          <w:i/>
          <w:iCs/>
        </w:rPr>
        <w:t>INITIALS]</w:t>
      </w:r>
      <w:proofErr w:type="spellStart"/>
      <w:r w:rsidR="007E6DD7" w:rsidRPr="007E6DD7">
        <w:rPr>
          <w:i/>
          <w:iCs/>
        </w:rPr>
        <w:t>IssueSpeedingTicket</w:t>
      </w:r>
      <w:proofErr w:type="spellEnd"/>
      <w:proofErr w:type="gramEnd"/>
      <w:r>
        <w:t xml:space="preserve">.  </w:t>
      </w:r>
      <w:r w:rsidR="00310D57">
        <w:t xml:space="preserve">When </w:t>
      </w:r>
      <w:r w:rsidR="004709CF">
        <w:t xml:space="preserve">found, </w:t>
      </w:r>
      <w:r w:rsidR="007E6DD7">
        <w:t xml:space="preserve">your </w:t>
      </w:r>
      <w:r w:rsidRPr="007E6DD7">
        <w:rPr>
          <w:i/>
          <w:iCs/>
        </w:rPr>
        <w:t>Skill flow</w:t>
      </w:r>
      <w:r w:rsidR="00310D57">
        <w:t xml:space="preserve"> is shown</w:t>
      </w:r>
      <w:r>
        <w:t>:</w:t>
      </w:r>
    </w:p>
    <w:p w14:paraId="63E7227B" w14:textId="77777777" w:rsidR="004709CF" w:rsidRDefault="00AF6ACC" w:rsidP="00AF6ACC">
      <w:r w:rsidRPr="00AF6ACC">
        <w:rPr>
          <w:noProof/>
        </w:rPr>
        <w:drawing>
          <wp:inline distT="0" distB="0" distL="0" distR="0" wp14:anchorId="6D974C79" wp14:editId="5F6F3813">
            <wp:extent cx="2298700" cy="1581086"/>
            <wp:effectExtent l="228600" t="228600" r="215900" b="210185"/>
            <wp:docPr id="137623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6571" name="Picture 1" descr="A screenshot of a computer&#10;&#10;Description automatically generated"/>
                    <pic:cNvPicPr/>
                  </pic:nvPicPr>
                  <pic:blipFill>
                    <a:blip r:embed="rId86"/>
                    <a:stretch>
                      <a:fillRect/>
                    </a:stretch>
                  </pic:blipFill>
                  <pic:spPr>
                    <a:xfrm>
                      <a:off x="0" y="0"/>
                      <a:ext cx="2300682" cy="1582449"/>
                    </a:xfrm>
                    <a:prstGeom prst="rect">
                      <a:avLst/>
                    </a:prstGeom>
                    <a:effectLst>
                      <a:glow rad="228600">
                        <a:schemeClr val="accent5">
                          <a:satMod val="175000"/>
                          <a:alpha val="40000"/>
                        </a:schemeClr>
                      </a:glow>
                    </a:effectLst>
                  </pic:spPr>
                </pic:pic>
              </a:graphicData>
            </a:graphic>
          </wp:inline>
        </w:drawing>
      </w:r>
    </w:p>
    <w:p w14:paraId="08278E09" w14:textId="60C0A0F3" w:rsidR="004709CF" w:rsidRDefault="004709CF" w:rsidP="00AF6ACC">
      <w:pPr>
        <w:pStyle w:val="ListParagraph"/>
        <w:numPr>
          <w:ilvl w:val="0"/>
          <w:numId w:val="23"/>
        </w:numPr>
      </w:pPr>
      <w:r>
        <w:lastRenderedPageBreak/>
        <w:t>Click on your flow</w:t>
      </w:r>
      <w:r w:rsidR="007E6DD7">
        <w:t xml:space="preserve"> and press </w:t>
      </w:r>
      <w:r w:rsidR="007E6DD7" w:rsidRPr="007E6DD7">
        <w:rPr>
          <w:i/>
          <w:iCs/>
        </w:rPr>
        <w:t xml:space="preserve">Add </w:t>
      </w:r>
      <w:proofErr w:type="gramStart"/>
      <w:r w:rsidR="007E6DD7" w:rsidRPr="007E6DD7">
        <w:rPr>
          <w:i/>
          <w:iCs/>
        </w:rPr>
        <w:t>skill</w:t>
      </w:r>
      <w:proofErr w:type="gramEnd"/>
    </w:p>
    <w:p w14:paraId="5D1B1758" w14:textId="77777777" w:rsidR="00356934" w:rsidRDefault="00356934" w:rsidP="003375FE"/>
    <w:p w14:paraId="49E6133E" w14:textId="584D233E" w:rsidR="004F0AA9" w:rsidRDefault="004E4ACC" w:rsidP="00F84AA6">
      <w:pPr>
        <w:pStyle w:val="ListParagraph"/>
        <w:numPr>
          <w:ilvl w:val="0"/>
          <w:numId w:val="23"/>
        </w:numPr>
      </w:pPr>
      <w:r>
        <w:t>In Chat, r</w:t>
      </w:r>
      <w:r w:rsidR="00356934">
        <w:t>un the</w:t>
      </w:r>
      <w:r w:rsidR="004F0AA9">
        <w:t xml:space="preserve"> </w:t>
      </w:r>
      <w:r w:rsidR="004F0AA9" w:rsidRPr="004E4ACC">
        <w:rPr>
          <w:i/>
          <w:iCs/>
        </w:rPr>
        <w:t>[YOUR_</w:t>
      </w:r>
      <w:proofErr w:type="gramStart"/>
      <w:r w:rsidR="004F0AA9" w:rsidRPr="004E4ACC">
        <w:rPr>
          <w:i/>
          <w:iCs/>
        </w:rPr>
        <w:t>INITIALS]</w:t>
      </w:r>
      <w:proofErr w:type="spellStart"/>
      <w:r w:rsidR="004F0AA9" w:rsidRPr="004E4ACC">
        <w:rPr>
          <w:i/>
          <w:iCs/>
        </w:rPr>
        <w:t>IssueSpeedingTicket</w:t>
      </w:r>
      <w:proofErr w:type="spellEnd"/>
      <w:proofErr w:type="gramEnd"/>
      <w:r w:rsidR="00356934">
        <w:t xml:space="preserve"> skill.  </w:t>
      </w:r>
    </w:p>
    <w:p w14:paraId="1A7D0047" w14:textId="77777777" w:rsidR="004F0AA9" w:rsidRDefault="004F0AA9" w:rsidP="004F0AA9">
      <w:pPr>
        <w:pStyle w:val="ListParagraph"/>
      </w:pPr>
    </w:p>
    <w:p w14:paraId="4C61FBCD" w14:textId="07C76924" w:rsidR="00BC1135" w:rsidRDefault="00DF20BB" w:rsidP="00F84AA6">
      <w:pPr>
        <w:pStyle w:val="ListParagraph"/>
        <w:numPr>
          <w:ilvl w:val="0"/>
          <w:numId w:val="2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7"/>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58EB714D" w:rsidR="004E4ACC" w:rsidRDefault="004E4ACC" w:rsidP="00F84AA6">
      <w:pPr>
        <w:pStyle w:val="ListParagraph"/>
        <w:numPr>
          <w:ilvl w:val="0"/>
          <w:numId w:val="23"/>
        </w:numPr>
      </w:pPr>
      <w:r>
        <w:t>Press Apply.</w:t>
      </w:r>
      <w:r w:rsidR="00722169">
        <w:t xml:space="preserve"> </w:t>
      </w:r>
    </w:p>
    <w:p w14:paraId="480B853E" w14:textId="77777777" w:rsidR="004E4ACC" w:rsidRDefault="004E4ACC" w:rsidP="004E4ACC">
      <w:pPr>
        <w:pStyle w:val="ListParagraph"/>
        <w:ind w:left="1069"/>
      </w:pPr>
    </w:p>
    <w:p w14:paraId="60EF9F88" w14:textId="347896A0" w:rsidR="004E4ACC" w:rsidRDefault="004E4ACC" w:rsidP="00F84AA6">
      <w:pPr>
        <w:pStyle w:val="ListParagraph"/>
        <w:numPr>
          <w:ilvl w:val="0"/>
          <w:numId w:val="2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w:t>
      </w:r>
      <w:r w:rsidR="007E6DD7">
        <w:t xml:space="preserve">using the search button </w:t>
      </w:r>
      <w:r w:rsidR="007E6DD7" w:rsidRPr="007E6DD7">
        <w:drawing>
          <wp:inline distT="0" distB="0" distL="0" distR="0" wp14:anchorId="1137490D" wp14:editId="10FA31CC">
            <wp:extent cx="219106" cy="200053"/>
            <wp:effectExtent l="0" t="0" r="0" b="0"/>
            <wp:docPr id="1701275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275027" name=""/>
                    <pic:cNvPicPr/>
                  </pic:nvPicPr>
                  <pic:blipFill>
                    <a:blip r:embed="rId88"/>
                    <a:stretch>
                      <a:fillRect/>
                    </a:stretch>
                  </pic:blipFill>
                  <pic:spPr>
                    <a:xfrm>
                      <a:off x="0" y="0"/>
                      <a:ext cx="219106" cy="200053"/>
                    </a:xfrm>
                    <a:prstGeom prst="rect">
                      <a:avLst/>
                    </a:prstGeom>
                  </pic:spPr>
                </pic:pic>
              </a:graphicData>
            </a:graphic>
          </wp:inline>
        </w:drawing>
      </w:r>
      <w:r w:rsidR="00BE64CE">
        <w:t>.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9"/>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F84AA6">
      <w:pPr>
        <w:pStyle w:val="ListParagraph"/>
        <w:numPr>
          <w:ilvl w:val="0"/>
          <w:numId w:val="23"/>
        </w:numPr>
      </w:pPr>
      <w:r>
        <w:t>Press Apply</w:t>
      </w:r>
    </w:p>
    <w:p w14:paraId="06585B7F" w14:textId="77777777" w:rsidR="00C133B1" w:rsidRDefault="00C133B1" w:rsidP="00C133B1">
      <w:pPr>
        <w:pStyle w:val="ListParagraph"/>
        <w:ind w:left="1069"/>
      </w:pPr>
    </w:p>
    <w:p w14:paraId="4347574A" w14:textId="33E4F7C5" w:rsidR="00BE64CE" w:rsidRDefault="00BE64CE" w:rsidP="00F84AA6">
      <w:pPr>
        <w:pStyle w:val="ListParagraph"/>
        <w:numPr>
          <w:ilvl w:val="0"/>
          <w:numId w:val="23"/>
        </w:numPr>
      </w:pPr>
      <w:r>
        <w:t xml:space="preserve">You should see a Ticket URL displayed.  </w:t>
      </w:r>
      <w:r w:rsidR="00EC2378">
        <w:t xml:space="preserve">Click the URL.  </w:t>
      </w:r>
      <w:r>
        <w:t>Th</w:t>
      </w:r>
      <w:r w:rsidR="00C730BF">
        <w:t>e</w:t>
      </w:r>
      <w:r>
        <w:t xml:space="preserve"> </w:t>
      </w:r>
      <w:r w:rsidR="00EC2378">
        <w:t>URL</w:t>
      </w:r>
      <w:r>
        <w:t xml:space="preserve"> invokes a reporting tool </w:t>
      </w:r>
      <w:r w:rsidR="00C133B1">
        <w:t xml:space="preserve">with your specified </w:t>
      </w:r>
      <w:proofErr w:type="spellStart"/>
      <w:r w:rsidR="00C133B1" w:rsidRPr="00C730BF">
        <w:rPr>
          <w:i/>
          <w:iCs/>
        </w:rPr>
        <w:t>driverID</w:t>
      </w:r>
      <w:proofErr w:type="spellEnd"/>
      <w:r w:rsidR="00C133B1">
        <w:t xml:space="preserve"> as a parameter</w:t>
      </w:r>
      <w:r w:rsidR="00C730BF">
        <w:t>.  T</w:t>
      </w:r>
      <w:r w:rsidR="00C133B1">
        <w:t>he tool fetch</w:t>
      </w:r>
      <w:r w:rsidR="00C730BF">
        <w:t>es</w:t>
      </w:r>
      <w:r w:rsidR="00C133B1">
        <w:t xml:space="preserve"> additional data from Cloudant</w:t>
      </w:r>
      <w:r w:rsidR="00C730BF">
        <w:t xml:space="preserve"> using the </w:t>
      </w:r>
      <w:proofErr w:type="spellStart"/>
      <w:r w:rsidR="00C730BF" w:rsidRPr="00C730BF">
        <w:rPr>
          <w:i/>
          <w:iCs/>
        </w:rPr>
        <w:t>driverID</w:t>
      </w:r>
      <w:proofErr w:type="spellEnd"/>
      <w:r w:rsidR="00C730BF">
        <w:t xml:space="preserve"> as the key, and then creates</w:t>
      </w:r>
      <w:r>
        <w:t xml:space="preserve"> </w:t>
      </w:r>
      <w:r w:rsidR="00EC2378">
        <w:t>a</w:t>
      </w:r>
      <w:r>
        <w:t xml:space="preserve"> ticket</w:t>
      </w:r>
      <w:r w:rsidR="00C133B1">
        <w:t xml:space="preserve"> </w:t>
      </w:r>
      <w:r w:rsidR="00EC2378">
        <w:t>like the one below</w:t>
      </w:r>
      <w:r>
        <w:t>:</w:t>
      </w:r>
    </w:p>
    <w:p w14:paraId="43CBCBD0" w14:textId="5237851F" w:rsidR="00BE64CE" w:rsidRDefault="00BE64CE" w:rsidP="00BE64CE">
      <w:pPr>
        <w:ind w:left="360"/>
      </w:pPr>
      <w:r w:rsidRPr="00BE64CE">
        <w:rPr>
          <w:noProof/>
        </w:rPr>
        <w:lastRenderedPageBreak/>
        <w:drawing>
          <wp:inline distT="0" distB="0" distL="0" distR="0" wp14:anchorId="36FAD858" wp14:editId="6DF8995A">
            <wp:extent cx="4396551" cy="6077585"/>
            <wp:effectExtent l="228600" t="228600" r="213995" b="208915"/>
            <wp:docPr id="120747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2525" name="Picture 1" descr="A screenshot of a computer&#10;&#10;Description automatically generated"/>
                    <pic:cNvPicPr/>
                  </pic:nvPicPr>
                  <pic:blipFill>
                    <a:blip r:embed="rId90"/>
                    <a:stretch>
                      <a:fillRect/>
                    </a:stretch>
                  </pic:blipFill>
                  <pic:spPr>
                    <a:xfrm>
                      <a:off x="0" y="0"/>
                      <a:ext cx="4398569" cy="6080375"/>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r>
        <w:br w:type="page"/>
      </w:r>
    </w:p>
    <w:p w14:paraId="2C767FB6" w14:textId="588BE302" w:rsidR="00DE1284" w:rsidRPr="009771B9" w:rsidRDefault="00DE1284" w:rsidP="00DE1284">
      <w:pPr>
        <w:pStyle w:val="Heading1"/>
      </w:pPr>
      <w:bookmarkStart w:id="23" w:name="_Toc156241086"/>
      <w:r w:rsidRPr="009771B9">
        <w:rPr>
          <w:lang w:val="en-GB"/>
        </w:rPr>
        <w:lastRenderedPageBreak/>
        <w:t>Conclusion</w:t>
      </w:r>
      <w:bookmarkEnd w:id="23"/>
    </w:p>
    <w:p w14:paraId="4747E705" w14:textId="77777777" w:rsidR="00DE1284" w:rsidRPr="009771B9" w:rsidRDefault="00DE1284" w:rsidP="00DF3711">
      <w:pPr>
        <w:rPr>
          <w:lang w:eastAsia="x-none"/>
        </w:rPr>
      </w:pPr>
    </w:p>
    <w:p w14:paraId="532AF722" w14:textId="1A42DCB3" w:rsidR="00DE1284" w:rsidRPr="009771B9" w:rsidRDefault="00DE1284" w:rsidP="00DF3711">
      <w:pPr>
        <w:rPr>
          <w:lang w:eastAsia="x-none"/>
        </w:rPr>
      </w:pPr>
      <w:r w:rsidRPr="009771B9">
        <w:rPr>
          <w:lang w:eastAsia="x-none"/>
        </w:rPr>
        <w:t>In this lab we</w:t>
      </w:r>
      <w:r w:rsidR="00512E1E">
        <w:rPr>
          <w:lang w:eastAsia="x-none"/>
        </w:rPr>
        <w:t xml:space="preserve"> imported two </w:t>
      </w:r>
      <w:r w:rsidR="00451BEE">
        <w:rPr>
          <w:lang w:eastAsia="x-none"/>
        </w:rPr>
        <w:t>skill</w:t>
      </w:r>
      <w:r w:rsidR="00512E1E">
        <w:rPr>
          <w:lang w:eastAsia="x-none"/>
        </w:rPr>
        <w:t>s</w:t>
      </w:r>
      <w:r w:rsidRPr="009771B9">
        <w:rPr>
          <w:lang w:eastAsia="x-none"/>
        </w:rPr>
        <w:t xml:space="preserve"> from </w:t>
      </w:r>
      <w:r w:rsidR="00512E1E">
        <w:rPr>
          <w:lang w:eastAsia="x-none"/>
        </w:rPr>
        <w:t xml:space="preserve">IBM </w:t>
      </w:r>
      <w:proofErr w:type="spellStart"/>
      <w:r w:rsidR="00E45C73" w:rsidRPr="009771B9">
        <w:rPr>
          <w:lang w:eastAsia="x-none"/>
        </w:rPr>
        <w:t>watsonx</w:t>
      </w:r>
      <w:proofErr w:type="spellEnd"/>
      <w:r w:rsidRPr="009771B9">
        <w:rPr>
          <w:lang w:eastAsia="x-none"/>
        </w:rPr>
        <w:t xml:space="preserve"> </w:t>
      </w:r>
      <w:r w:rsidR="00E02C7D" w:rsidRPr="009771B9">
        <w:rPr>
          <w:lang w:eastAsia="x-none"/>
        </w:rPr>
        <w:t>Orchestrate</w:t>
      </w:r>
      <w:r w:rsidR="00E02C7D">
        <w:rPr>
          <w:lang w:eastAsia="x-none"/>
        </w:rPr>
        <w:t>:</w:t>
      </w:r>
      <w:r w:rsidR="00512E1E">
        <w:rPr>
          <w:lang w:eastAsia="x-none"/>
        </w:rPr>
        <w:t xml:space="preserve"> a decision skill and a database skill</w:t>
      </w:r>
      <w:r w:rsidRPr="009771B9">
        <w:rPr>
          <w:lang w:eastAsia="x-none"/>
        </w:rPr>
        <w:t xml:space="preserve">.  We then </w:t>
      </w:r>
      <w:r w:rsidR="00512E1E">
        <w:rPr>
          <w:lang w:eastAsia="x-none"/>
        </w:rPr>
        <w:t>combined these two skills to create a speeding ticke</w:t>
      </w:r>
      <w:r w:rsidR="00E02C7D">
        <w:rPr>
          <w:lang w:eastAsia="x-none"/>
        </w:rPr>
        <w:t xml:space="preserve">t </w:t>
      </w:r>
      <w:proofErr w:type="gramStart"/>
      <w:r w:rsidR="00E02C7D">
        <w:rPr>
          <w:lang w:eastAsia="x-none"/>
        </w:rPr>
        <w:t>report</w:t>
      </w:r>
      <w:proofErr w:type="gramEnd"/>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DC363E">
      <w:pPr>
        <w:pStyle w:val="Heading1"/>
        <w:rPr>
          <w:lang w:val="en-GB"/>
        </w:rPr>
      </w:pPr>
      <w:bookmarkStart w:id="24" w:name="_Ref153046795"/>
      <w:bookmarkStart w:id="25" w:name="_Toc156241087"/>
      <w:r w:rsidRPr="003E05BC">
        <w:rPr>
          <w:lang w:val="en-GB"/>
        </w:rPr>
        <w:lastRenderedPageBreak/>
        <w:t>Advanced Lab</w:t>
      </w:r>
      <w:r w:rsidR="003E05BC" w:rsidRPr="003E05BC">
        <w:rPr>
          <w:lang w:val="en-GB"/>
        </w:rPr>
        <w:t>s</w:t>
      </w:r>
      <w:bookmarkEnd w:id="25"/>
    </w:p>
    <w:p w14:paraId="134168F2" w14:textId="77777777" w:rsidR="003E05BC" w:rsidRDefault="003E05BC" w:rsidP="003E05BC">
      <w:pPr>
        <w:rPr>
          <w:lang w:val="x-none" w:eastAsia="x-none"/>
        </w:rPr>
      </w:pPr>
    </w:p>
    <w:p w14:paraId="1CD37B2E" w14:textId="6918AB34" w:rsidR="003E05BC" w:rsidRDefault="003E05BC" w:rsidP="003E05BC">
      <w:r>
        <w:t>In these advanced labs we implement the Cloudant and React skills used in the labs</w:t>
      </w:r>
      <w:r w:rsidR="007027BE">
        <w:t xml:space="preserve"> above</w:t>
      </w:r>
      <w:r>
        <w:t xml:space="preserve">.  These </w:t>
      </w:r>
      <w:r w:rsidR="007027BE">
        <w:t xml:space="preserve">labs </w:t>
      </w:r>
      <w:r>
        <w:t xml:space="preserve">are </w:t>
      </w:r>
      <w:r w:rsidR="007027BE">
        <w:t>aimed at</w:t>
      </w:r>
      <w:r>
        <w:t xml:space="preserve"> experienced developers.</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6C069A8C" w:rsidR="00AF6ACC" w:rsidRPr="00A8237D" w:rsidRDefault="00A74DFF" w:rsidP="00AF6ACC">
      <w:pPr>
        <w:pStyle w:val="Heading1"/>
      </w:pPr>
      <w:bookmarkStart w:id="26" w:name="_Toc156241088"/>
      <w:r>
        <w:rPr>
          <w:lang w:val="en-GB"/>
        </w:rPr>
        <w:lastRenderedPageBreak/>
        <w:t xml:space="preserve">Advanced </w:t>
      </w:r>
      <w:r w:rsidR="003E05BC">
        <w:rPr>
          <w:lang w:val="en-GB"/>
        </w:rPr>
        <w:t>Lab</w:t>
      </w:r>
      <w:r w:rsidR="00AF6ACC">
        <w:rPr>
          <w:lang w:val="en-GB"/>
        </w:rPr>
        <w:t xml:space="preserve"> 1 – Create </w:t>
      </w:r>
      <w:r w:rsidR="003E05BC">
        <w:rPr>
          <w:lang w:val="en-GB"/>
        </w:rPr>
        <w:t xml:space="preserve">a </w:t>
      </w:r>
      <w:r w:rsidR="00AF6ACC">
        <w:rPr>
          <w:lang w:val="en-GB"/>
        </w:rPr>
        <w:t xml:space="preserve">Cloudant </w:t>
      </w:r>
      <w:r>
        <w:rPr>
          <w:lang w:val="en-GB"/>
        </w:rPr>
        <w:t>Speeding Ticket Service</w:t>
      </w:r>
      <w:bookmarkEnd w:id="26"/>
      <w:r w:rsidR="00AF6ACC">
        <w:rPr>
          <w:lang w:val="en-GB"/>
        </w:rPr>
        <w:t xml:space="preserve"> </w:t>
      </w:r>
      <w:bookmarkEnd w:id="24"/>
    </w:p>
    <w:p w14:paraId="476DEF8E" w14:textId="77777777" w:rsidR="00AF6ACC" w:rsidRDefault="00AF6ACC" w:rsidP="00AF6ACC"/>
    <w:p w14:paraId="19AAEE90" w14:textId="77777777" w:rsidR="00AF6ACC" w:rsidRPr="009771B9" w:rsidRDefault="00AF6ACC" w:rsidP="00AF6ACC">
      <w:pPr>
        <w:pStyle w:val="Heading2"/>
      </w:pPr>
      <w:bookmarkStart w:id="27" w:name="_Toc156241089"/>
      <w:r w:rsidRPr="009771B9">
        <w:t>Local host Prerequisites</w:t>
      </w:r>
      <w:bookmarkEnd w:id="27"/>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F84AA6">
      <w:pPr>
        <w:pStyle w:val="ListParagraph"/>
        <w:numPr>
          <w:ilvl w:val="0"/>
          <w:numId w:val="14"/>
        </w:numPr>
      </w:pPr>
      <w:r w:rsidRPr="00991A2A">
        <w:t xml:space="preserve">Create </w:t>
      </w:r>
      <w:r>
        <w:t xml:space="preserve">a Cloudant instance in your </w:t>
      </w:r>
      <w:r w:rsidRPr="00991A2A">
        <w:t>IBM Cloud account.  </w:t>
      </w:r>
    </w:p>
    <w:p w14:paraId="31314F39" w14:textId="1F12C494" w:rsidR="00AF6ACC" w:rsidRPr="00991A2A" w:rsidRDefault="00AF6ACC" w:rsidP="00F84AA6">
      <w:pPr>
        <w:pStyle w:val="ListParagraph"/>
        <w:numPr>
          <w:ilvl w:val="0"/>
          <w:numId w:val="14"/>
        </w:numPr>
      </w:pPr>
      <w:r w:rsidRPr="00991A2A">
        <w:t>See</w:t>
      </w:r>
      <w:r>
        <w:t xml:space="preserve">: </w:t>
      </w:r>
      <w:hyperlink r:id="rId91" w:history="1">
        <w:r w:rsidRPr="007D0AF2">
          <w:rPr>
            <w:rStyle w:val="Hyperlink"/>
          </w:rPr>
          <w:t>https://cloud.ibm.com/docs/Cloudant?topic=Cloudant-getting-started-with-cloudant</w:t>
        </w:r>
      </w:hyperlink>
    </w:p>
    <w:p w14:paraId="12373C2C" w14:textId="32FEF11B" w:rsidR="00AF6ACC" w:rsidRPr="00991A2A" w:rsidRDefault="00AF6ACC" w:rsidP="00F84AA6">
      <w:pPr>
        <w:pStyle w:val="ListParagraph"/>
        <w:numPr>
          <w:ilvl w:val="0"/>
          <w:numId w:val="14"/>
        </w:numPr>
      </w:pPr>
      <w:r w:rsidRPr="00991A2A">
        <w:t xml:space="preserve">Create a Cloudant </w:t>
      </w:r>
      <w:r>
        <w:t>instance</w:t>
      </w:r>
      <w:r w:rsidRPr="00991A2A">
        <w:t xml:space="preserve"> with name </w:t>
      </w:r>
      <w:proofErr w:type="spellStart"/>
      <w:r w:rsidRPr="0041088D">
        <w:rPr>
          <w:i/>
          <w:iCs/>
        </w:rPr>
        <w:t>wxodb</w:t>
      </w:r>
      <w:proofErr w:type="spellEnd"/>
      <w:r w:rsidRPr="0041088D">
        <w:rPr>
          <w:i/>
          <w:iCs/>
        </w:rPr>
        <w:t>.</w:t>
      </w:r>
    </w:p>
    <w:p w14:paraId="6C0C0C4B" w14:textId="77777777" w:rsidR="00AF6ACC" w:rsidRPr="001A172F" w:rsidRDefault="00AF6ACC" w:rsidP="00F84AA6">
      <w:pPr>
        <w:pStyle w:val="ListParagraph"/>
        <w:numPr>
          <w:ilvl w:val="0"/>
          <w:numId w:val="14"/>
        </w:numPr>
      </w:pPr>
      <w:r w:rsidRPr="00991A2A">
        <w:t>Create credentials</w:t>
      </w:r>
      <w:r>
        <w:t>.</w:t>
      </w:r>
    </w:p>
    <w:p w14:paraId="25408ECF" w14:textId="77777777" w:rsidR="00AF6ACC" w:rsidRPr="001A172F" w:rsidRDefault="00AF6ACC" w:rsidP="00AF6ACC">
      <w:pPr>
        <w:pStyle w:val="Heading2"/>
      </w:pPr>
      <w:bookmarkStart w:id="28" w:name="_Toc156241090"/>
      <w:r w:rsidRPr="001A172F">
        <w:t xml:space="preserve">Run on local </w:t>
      </w:r>
      <w:proofErr w:type="gramStart"/>
      <w:r w:rsidRPr="001A172F">
        <w:t>host</w:t>
      </w:r>
      <w:bookmarkEnd w:id="28"/>
      <w:proofErr w:type="gramEnd"/>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F84AA6">
      <w:pPr>
        <w:pStyle w:val="ListParagraph"/>
        <w:numPr>
          <w:ilvl w:val="0"/>
          <w:numId w:val="14"/>
        </w:numPr>
      </w:pPr>
      <w:r>
        <w:t>Clone repo</w:t>
      </w:r>
      <w:r w:rsidR="00BC0508">
        <w:t xml:space="preserve">: </w:t>
      </w:r>
      <w:hyperlink r:id="rId92" w:history="1">
        <w:r w:rsidR="00BC0508" w:rsidRPr="001E33B7">
          <w:rPr>
            <w:rStyle w:val="Hyperlink"/>
          </w:rPr>
          <w:t>https://github.com/ncrowther/bamoe2wxo</w:t>
        </w:r>
      </w:hyperlink>
    </w:p>
    <w:p w14:paraId="65B8DC30" w14:textId="0B5ACECF" w:rsidR="003E05BC" w:rsidRDefault="003E05BC" w:rsidP="00F84AA6">
      <w:pPr>
        <w:pStyle w:val="ListParagraph"/>
        <w:numPr>
          <w:ilvl w:val="0"/>
          <w:numId w:val="14"/>
        </w:numPr>
      </w:pPr>
      <w:r>
        <w:t xml:space="preserve">Go to folder: </w:t>
      </w:r>
      <w:r>
        <w:rPr>
          <w:rFonts w:ascii="Lucida Console" w:hAnsi="Lucida Console" w:cs="Lucida Console"/>
          <w:color w:val="C0A000"/>
          <w:sz w:val="18"/>
          <w:szCs w:val="18"/>
        </w:rPr>
        <w:t>bamoe2wxo/</w:t>
      </w:r>
      <w:proofErr w:type="spellStart"/>
      <w:r>
        <w:rPr>
          <w:rFonts w:ascii="Lucida Console" w:hAnsi="Lucida Console" w:cs="Lucida Console"/>
          <w:color w:val="C0A000"/>
          <w:sz w:val="18"/>
          <w:szCs w:val="18"/>
        </w:rPr>
        <w:t>cloudantFacade</w:t>
      </w:r>
      <w:proofErr w:type="spellEnd"/>
      <w:r>
        <w:rPr>
          <w:rFonts w:ascii="Lucida Console" w:hAnsi="Lucida Console" w:cs="Lucida Console"/>
          <w:color w:val="C0A000"/>
          <w:sz w:val="18"/>
          <w:szCs w:val="18"/>
        </w:rPr>
        <w:t>/</w:t>
      </w:r>
      <w:proofErr w:type="spellStart"/>
      <w:proofErr w:type="gramStart"/>
      <w:r>
        <w:rPr>
          <w:rFonts w:ascii="Lucida Console" w:hAnsi="Lucida Console" w:cs="Lucida Console"/>
          <w:color w:val="C0A000"/>
          <w:sz w:val="18"/>
          <w:szCs w:val="18"/>
        </w:rPr>
        <w:t>dataservice</w:t>
      </w:r>
      <w:proofErr w:type="spellEnd"/>
      <w:proofErr w:type="gramEnd"/>
    </w:p>
    <w:p w14:paraId="57981290" w14:textId="30E68908" w:rsidR="00AF6ACC" w:rsidRPr="00991A2A" w:rsidRDefault="00AF6ACC" w:rsidP="00F84AA6">
      <w:pPr>
        <w:pStyle w:val="ListParagraph"/>
        <w:numPr>
          <w:ilvl w:val="0"/>
          <w:numId w:val="14"/>
        </w:numPr>
      </w:pPr>
      <w:r w:rsidRPr="00991A2A">
        <w:t xml:space="preserve">Edit </w:t>
      </w:r>
      <w:r w:rsidRPr="0041088D">
        <w:rPr>
          <w:i/>
          <w:iCs/>
        </w:rPr>
        <w:t>setenv.bat</w:t>
      </w:r>
      <w:r w:rsidRPr="00991A2A">
        <w:t xml:space="preserve"> </w:t>
      </w:r>
      <w:r>
        <w:t xml:space="preserve">to your </w:t>
      </w:r>
      <w:r w:rsidRPr="00991A2A">
        <w:t xml:space="preserve">Cloudant </w:t>
      </w:r>
      <w:proofErr w:type="gramStart"/>
      <w:r w:rsidRPr="00991A2A">
        <w:t>credentials</w:t>
      </w:r>
      <w:proofErr w:type="gramEnd"/>
    </w:p>
    <w:p w14:paraId="000CFFF3" w14:textId="77777777" w:rsidR="00AF6ACC" w:rsidRPr="00991A2A" w:rsidRDefault="00AF6ACC" w:rsidP="00F84AA6">
      <w:pPr>
        <w:pStyle w:val="ListParagraph"/>
        <w:numPr>
          <w:ilvl w:val="0"/>
          <w:numId w:val="14"/>
        </w:numPr>
      </w:pPr>
      <w:r w:rsidRPr="00991A2A">
        <w:t xml:space="preserve">Open </w:t>
      </w:r>
      <w:r>
        <w:t>Command</w:t>
      </w:r>
      <w:r w:rsidRPr="00991A2A">
        <w:t xml:space="preserve"> prompt (NOT </w:t>
      </w:r>
      <w:proofErr w:type="spellStart"/>
      <w:r w:rsidRPr="00991A2A">
        <w:t>powershell</w:t>
      </w:r>
      <w:proofErr w:type="spellEnd"/>
      <w:r w:rsidRPr="00991A2A">
        <w:t>).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w:t>
      </w:r>
      <w:proofErr w:type="spellStart"/>
      <w:r w:rsidRPr="00991A2A">
        <w:t>nodejs</w:t>
      </w:r>
      <w:proofErr w:type="spellEnd"/>
      <w:r w:rsidRPr="00991A2A">
        <w:t xml:space="preserve">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proofErr w:type="spellStart"/>
      <w:r>
        <w:rPr>
          <w:lang w:val="en-GB"/>
        </w:rPr>
        <w:t>npm</w:t>
      </w:r>
      <w:proofErr w:type="spellEnd"/>
      <w:r>
        <w:rPr>
          <w:lang w:val="en-GB"/>
        </w:rPr>
        <w:t xml:space="preserve"> </w:t>
      </w:r>
      <w:proofErr w:type="gramStart"/>
      <w:r>
        <w:rPr>
          <w:lang w:val="en-GB"/>
        </w:rPr>
        <w:t>install</w:t>
      </w:r>
      <w:proofErr w:type="gramEnd"/>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w:t>
      </w:r>
      <w:proofErr w:type="spellStart"/>
      <w:r w:rsidRPr="00991A2A">
        <w:t>nodejs</w:t>
      </w:r>
      <w:proofErr w:type="spellEnd"/>
      <w:r w:rsidRPr="00991A2A">
        <w:t xml:space="preserve">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proofErr w:type="spellStart"/>
      <w:r w:rsidRPr="009771B9">
        <w:t>npm</w:t>
      </w:r>
      <w:proofErr w:type="spellEnd"/>
      <w:r w:rsidRPr="009771B9">
        <w:t xml:space="preserve">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 xml:space="preserve">Open the </w:t>
      </w:r>
      <w:proofErr w:type="spellStart"/>
      <w:r>
        <w:t>OpenAPI</w:t>
      </w:r>
      <w:proofErr w:type="spellEnd"/>
      <w:r>
        <w:t xml:space="preserve">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openapi</w:t>
      </w:r>
      <w:proofErr w:type="spellEnd"/>
      <w:r>
        <w:rPr>
          <w:rFonts w:ascii="Lucida Console" w:eastAsia="Batang" w:hAnsi="Lucida Console" w:cs="Lucida Console"/>
          <w:color w:val="C0A000"/>
          <w:sz w:val="18"/>
          <w:szCs w:val="18"/>
        </w:rPr>
        <w:t>/</w:t>
      </w:r>
      <w:proofErr w:type="spellStart"/>
      <w:r w:rsidR="007027BE">
        <w:rPr>
          <w:rFonts w:ascii="Lucida Console" w:eastAsia="Batang" w:hAnsi="Lucida Console" w:cs="Lucida Console"/>
          <w:color w:val="C0A000"/>
          <w:sz w:val="18"/>
          <w:szCs w:val="18"/>
        </w:rPr>
        <w:t>dataApi.yaml</w:t>
      </w:r>
      <w:proofErr w:type="spellEnd"/>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rPr>
          <w:noProof/>
        </w:rPr>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3"/>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4" w:history="1">
        <w:r w:rsidRPr="001E33B7">
          <w:rPr>
            <w:rStyle w:val="Hyperlink"/>
            <w:i/>
            <w:iCs/>
          </w:rPr>
          <w:t>https://localhost:3000/docs</w:t>
        </w:r>
      </w:hyperlink>
      <w:r>
        <w:t>:</w:t>
      </w:r>
    </w:p>
    <w:p w14:paraId="45984052" w14:textId="5970CAD1" w:rsidR="007027BE" w:rsidRDefault="007027BE" w:rsidP="007027BE">
      <w:pPr>
        <w:rPr>
          <w:i/>
          <w:iCs/>
        </w:rPr>
      </w:pPr>
      <w:r w:rsidRPr="007027BE">
        <w:rPr>
          <w:i/>
          <w:iCs/>
          <w:noProof/>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5"/>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29" w:name="_Toc156241091"/>
      <w:r w:rsidRPr="009771B9">
        <w:t>Code Engine Hosting Prerequisites</w:t>
      </w:r>
      <w:bookmarkEnd w:id="29"/>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F84AA6">
      <w:pPr>
        <w:pStyle w:val="ListParagraph"/>
        <w:numPr>
          <w:ilvl w:val="0"/>
          <w:numId w:val="15"/>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6"/>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F84AA6">
      <w:pPr>
        <w:pStyle w:val="ListParagraph"/>
        <w:numPr>
          <w:ilvl w:val="0"/>
          <w:numId w:val="15"/>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F84AA6">
      <w:pPr>
        <w:pStyle w:val="ListParagraph"/>
        <w:numPr>
          <w:ilvl w:val="0"/>
          <w:numId w:val="15"/>
        </w:numPr>
      </w:pPr>
      <w:r w:rsidRPr="000B5C75">
        <w:t xml:space="preserve">Create a code engine project called </w:t>
      </w:r>
      <w:proofErr w:type="spellStart"/>
      <w:r w:rsidRPr="000B5C75">
        <w:rPr>
          <w:rStyle w:val="Emphasis"/>
        </w:rPr>
        <w:t>cloudant</w:t>
      </w:r>
      <w:proofErr w:type="spellEnd"/>
      <w:r w:rsidRPr="000B5C75">
        <w:rPr>
          <w:rStyle w:val="Emphasis"/>
        </w:rPr>
        <w: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7"/>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F84AA6">
      <w:pPr>
        <w:pStyle w:val="ListParagraph"/>
        <w:numPr>
          <w:ilvl w:val="0"/>
          <w:numId w:val="16"/>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2C8C80B5" w14:textId="77777777" w:rsidR="00AF6ACC" w:rsidRDefault="00AF6ACC" w:rsidP="00AF6ACC"/>
    <w:p w14:paraId="25326058" w14:textId="77777777" w:rsidR="00AF6ACC" w:rsidRPr="0041088D" w:rsidRDefault="00AF6ACC" w:rsidP="00F84AA6">
      <w:pPr>
        <w:pStyle w:val="ListParagraph"/>
        <w:numPr>
          <w:ilvl w:val="0"/>
          <w:numId w:val="16"/>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F84AA6">
      <w:pPr>
        <w:pStyle w:val="ListParagraph"/>
        <w:numPr>
          <w:ilvl w:val="0"/>
          <w:numId w:val="16"/>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8"/>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30" w:name="_Toc156241092"/>
      <w:r w:rsidRPr="009771B9">
        <w:t xml:space="preserve">Deployment to </w:t>
      </w:r>
      <w:r w:rsidR="007027BE">
        <w:t>C</w:t>
      </w:r>
      <w:r w:rsidRPr="009771B9">
        <w:t xml:space="preserve">ode </w:t>
      </w:r>
      <w:r w:rsidR="007027BE">
        <w:t>E</w:t>
      </w:r>
      <w:r w:rsidRPr="009771B9">
        <w:t>ngine</w:t>
      </w:r>
      <w:bookmarkEnd w:id="30"/>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F84AA6">
      <w:pPr>
        <w:pStyle w:val="ListParagraph"/>
        <w:numPr>
          <w:ilvl w:val="0"/>
          <w:numId w:val="17"/>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F84AA6">
      <w:pPr>
        <w:pStyle w:val="ListParagraph"/>
        <w:numPr>
          <w:ilvl w:val="0"/>
          <w:numId w:val="17"/>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proofErr w:type="spellStart"/>
      <w:r w:rsidRPr="009771B9">
        <w:t>ibmcloud</w:t>
      </w:r>
      <w:proofErr w:type="spellEnd"/>
      <w:r w:rsidRPr="009771B9">
        <w:t xml:space="preserve"> login --</w:t>
      </w:r>
      <w:proofErr w:type="spellStart"/>
      <w:r w:rsidRPr="009771B9">
        <w:t>sso</w:t>
      </w:r>
      <w:proofErr w:type="spellEnd"/>
    </w:p>
    <w:p w14:paraId="6D529ED5" w14:textId="77777777" w:rsidR="00AF6ACC" w:rsidRPr="009771B9" w:rsidRDefault="00AF6ACC" w:rsidP="00AF6ACC"/>
    <w:p w14:paraId="15A44DFD" w14:textId="77777777" w:rsidR="00AF6ACC" w:rsidRPr="009771B9" w:rsidRDefault="00AF6ACC" w:rsidP="00F84AA6">
      <w:pPr>
        <w:pStyle w:val="ListParagraph"/>
        <w:numPr>
          <w:ilvl w:val="0"/>
          <w:numId w:val="17"/>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proofErr w:type="gramStart"/>
      <w:r w:rsidRPr="009771B9">
        <w:t>E.g.</w:t>
      </w:r>
      <w:proofErr w:type="gramEnd"/>
      <w:r w:rsidRPr="009771B9">
        <w:t xml:space="preserve">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proofErr w:type="spellStart"/>
      <w:r>
        <w:t>ibmcloud</w:t>
      </w:r>
      <w:proofErr w:type="spellEnd"/>
      <w:r>
        <w:t xml:space="preserve"> target -g default</w:t>
      </w:r>
    </w:p>
    <w:p w14:paraId="2BE59BAB" w14:textId="77777777" w:rsidR="00AF6ACC" w:rsidRPr="009771B9" w:rsidRDefault="00AF6ACC" w:rsidP="00AF6ACC"/>
    <w:p w14:paraId="2291CAD6" w14:textId="77777777" w:rsidR="00AF6ACC" w:rsidRPr="009771B9" w:rsidRDefault="00AF6ACC" w:rsidP="00F84AA6">
      <w:pPr>
        <w:pStyle w:val="ListParagraph"/>
        <w:numPr>
          <w:ilvl w:val="0"/>
          <w:numId w:val="17"/>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653C2D79" w14:textId="77777777" w:rsidR="00AF6ACC" w:rsidRPr="009771B9" w:rsidRDefault="00AF6ACC" w:rsidP="00AF6ACC"/>
    <w:p w14:paraId="50A961C2" w14:textId="77777777" w:rsidR="00AF6ACC" w:rsidRDefault="00AF6ACC" w:rsidP="00F84AA6">
      <w:pPr>
        <w:pStyle w:val="ListParagraph"/>
        <w:numPr>
          <w:ilvl w:val="0"/>
          <w:numId w:val="17"/>
        </w:numPr>
      </w:pPr>
      <w:r w:rsidRPr="009771B9">
        <w:t>Start Docker Desktop</w:t>
      </w:r>
    </w:p>
    <w:p w14:paraId="0D183169" w14:textId="77777777" w:rsidR="00AF6ACC" w:rsidRPr="009771B9" w:rsidRDefault="00AF6ACC" w:rsidP="00AF6ACC"/>
    <w:p w14:paraId="742C4C21" w14:textId="77777777" w:rsidR="00AF6ACC" w:rsidRDefault="00AF6ACC" w:rsidP="00F84AA6">
      <w:pPr>
        <w:pStyle w:val="ListParagraph"/>
        <w:numPr>
          <w:ilvl w:val="0"/>
          <w:numId w:val="17"/>
        </w:numPr>
      </w:pPr>
      <w:r>
        <w:t xml:space="preserve">In Bash Shell, go to the </w:t>
      </w:r>
      <w:proofErr w:type="spellStart"/>
      <w:r>
        <w:t>dataservice</w:t>
      </w:r>
      <w:proofErr w:type="spellEnd"/>
      <w:r>
        <w:t xml:space="preserve"> folder </w:t>
      </w:r>
      <w:proofErr w:type="spellStart"/>
      <w:r>
        <w:t>e.g</w:t>
      </w:r>
      <w:proofErr w:type="spellEnd"/>
      <w:r>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proofErr w:type="gramStart"/>
      <w:r w:rsidRPr="0041088D">
        <w:rPr>
          <w:rStyle w:val="CodeChar"/>
        </w:rPr>
        <w:t>dataservice</w:t>
      </w:r>
      <w:proofErr w:type="spellEnd"/>
      <w:proofErr w:type="gramEnd"/>
    </w:p>
    <w:p w14:paraId="627176A9" w14:textId="77777777" w:rsidR="00AF6ACC" w:rsidRDefault="00AF6ACC" w:rsidP="00AF6ACC">
      <w:pPr>
        <w:pStyle w:val="ListParagraph"/>
      </w:pPr>
    </w:p>
    <w:p w14:paraId="35E22828" w14:textId="77777777" w:rsidR="00AF6ACC" w:rsidRPr="009771B9" w:rsidRDefault="00AF6ACC" w:rsidP="00F84AA6">
      <w:pPr>
        <w:pStyle w:val="ListParagraph"/>
        <w:numPr>
          <w:ilvl w:val="0"/>
          <w:numId w:val="17"/>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F84AA6">
      <w:pPr>
        <w:pStyle w:val="ListParagraph"/>
        <w:numPr>
          <w:ilvl w:val="0"/>
          <w:numId w:val="17"/>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F84AA6">
      <w:pPr>
        <w:pStyle w:val="ListParagraph"/>
        <w:numPr>
          <w:ilvl w:val="0"/>
          <w:numId w:val="17"/>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F84AA6">
      <w:pPr>
        <w:pStyle w:val="ListParagraph"/>
        <w:numPr>
          <w:ilvl w:val="0"/>
          <w:numId w:val="17"/>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F84AA6">
      <w:pPr>
        <w:pStyle w:val="ListParagraph"/>
        <w:numPr>
          <w:ilvl w:val="0"/>
          <w:numId w:val="17"/>
        </w:numPr>
      </w:pPr>
      <w:r>
        <w:t xml:space="preserve">Edit the </w:t>
      </w:r>
      <w:proofErr w:type="spellStart"/>
      <w:r>
        <w:t>openAPI</w:t>
      </w:r>
      <w:proofErr w:type="spellEnd"/>
      <w:r>
        <w:t xml:space="preserve"> </w:t>
      </w:r>
      <w:proofErr w:type="gramStart"/>
      <w:r>
        <w:t>spec</w:t>
      </w:r>
      <w:proofErr w:type="gramEnd"/>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w:t>
      </w:r>
      <w:proofErr w:type="spellStart"/>
      <w:r w:rsidRPr="00B60ED6">
        <w:rPr>
          <w:rFonts w:ascii="Lucida Console" w:hAnsi="Lucida Console" w:cs="Lucida Console"/>
          <w:color w:val="C0A000"/>
          <w:sz w:val="18"/>
          <w:szCs w:val="18"/>
        </w:rPr>
        <w:t>cloudantFacade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dataservice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openapi</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dataApi.yaml</w:t>
      </w:r>
      <w:proofErr w:type="spellEnd"/>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F84AA6">
      <w:pPr>
        <w:pStyle w:val="ListParagraph"/>
        <w:numPr>
          <w:ilvl w:val="0"/>
          <w:numId w:val="17"/>
        </w:numPr>
      </w:pPr>
      <w:r w:rsidRPr="00B60ED6">
        <w:t xml:space="preserve">Change the server URL so that it points to your Cloudant service </w:t>
      </w:r>
      <w:proofErr w:type="gramStart"/>
      <w:r w:rsidRPr="00B60ED6">
        <w:t>URL</w:t>
      </w:r>
      <w:proofErr w:type="gramEnd"/>
      <w:r w:rsidRPr="00B60ED6">
        <w:t xml:space="preserve"> </w:t>
      </w:r>
    </w:p>
    <w:p w14:paraId="2B014BBE" w14:textId="77777777" w:rsidR="00B60ED6" w:rsidRPr="00B60ED6" w:rsidRDefault="00B60ED6" w:rsidP="00B60ED6">
      <w:pPr>
        <w:pStyle w:val="ListParagraph"/>
      </w:pPr>
    </w:p>
    <w:p w14:paraId="6BC37204" w14:textId="77777777" w:rsidR="00B60ED6" w:rsidRPr="00B60ED6" w:rsidRDefault="00B60ED6" w:rsidP="00F84AA6">
      <w:pPr>
        <w:pStyle w:val="ListParagraph"/>
        <w:numPr>
          <w:ilvl w:val="0"/>
          <w:numId w:val="17"/>
        </w:numPr>
        <w:rPr>
          <w:rFonts w:eastAsia="Times New Roman"/>
          <w:i/>
          <w:iCs/>
        </w:rPr>
      </w:pPr>
      <w:r w:rsidRPr="00B60ED6">
        <w:t xml:space="preserve">Import the </w:t>
      </w:r>
      <w:proofErr w:type="spellStart"/>
      <w:r w:rsidRPr="00B60ED6">
        <w:rPr>
          <w:i/>
          <w:iCs/>
        </w:rPr>
        <w:t>dataApi.yaml</w:t>
      </w:r>
      <w:proofErr w:type="spellEnd"/>
      <w:r w:rsidRPr="00B60ED6">
        <w:t xml:space="preserve"> as a skill in IBM Watson x </w:t>
      </w:r>
      <w:proofErr w:type="gramStart"/>
      <w:r w:rsidRPr="00B60ED6">
        <w:t>orchestrate</w:t>
      </w:r>
      <w:proofErr w:type="gramEnd"/>
      <w:r w:rsidRPr="00B60ED6">
        <w:t xml:space="preserve"> and run the skill.</w:t>
      </w:r>
    </w:p>
    <w:p w14:paraId="4ED7028E" w14:textId="77777777" w:rsidR="00B60ED6" w:rsidRDefault="00B60ED6" w:rsidP="00B60ED6"/>
    <w:p w14:paraId="6BA7F6E7" w14:textId="77777777" w:rsidR="00A74DFF" w:rsidRDefault="00A74DFF" w:rsidP="00A74DFF"/>
    <w:p w14:paraId="7B903E7D" w14:textId="19D7872D" w:rsidR="00A74DFF" w:rsidRPr="00A8237D" w:rsidRDefault="00A74DFF" w:rsidP="00A74DFF">
      <w:pPr>
        <w:pStyle w:val="Heading1"/>
      </w:pPr>
      <w:bookmarkStart w:id="31" w:name="_Toc156241093"/>
      <w:r>
        <w:rPr>
          <w:lang w:val="en-GB"/>
        </w:rPr>
        <w:lastRenderedPageBreak/>
        <w:t xml:space="preserve">Advanced Lab 2 – Create a Report </w:t>
      </w:r>
      <w:r w:rsidR="00BC0508">
        <w:rPr>
          <w:lang w:val="en-GB"/>
        </w:rPr>
        <w:t>in React</w:t>
      </w:r>
      <w:bookmarkEnd w:id="31"/>
    </w:p>
    <w:p w14:paraId="67BA33AC" w14:textId="77777777" w:rsidR="00A74DFF" w:rsidRDefault="00A74DFF" w:rsidP="00A74DFF"/>
    <w:p w14:paraId="722EEBB4" w14:textId="77777777" w:rsidR="00A74DFF" w:rsidRPr="001A172F" w:rsidRDefault="00A74DFF" w:rsidP="00A74DFF">
      <w:pPr>
        <w:pStyle w:val="Heading2"/>
      </w:pPr>
      <w:bookmarkStart w:id="32" w:name="_Toc156241094"/>
      <w:r w:rsidRPr="001A172F">
        <w:t xml:space="preserve">Run on local </w:t>
      </w:r>
      <w:proofErr w:type="gramStart"/>
      <w:r w:rsidRPr="001A172F">
        <w:t>host</w:t>
      </w:r>
      <w:bookmarkEnd w:id="32"/>
      <w:proofErr w:type="gramEnd"/>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99"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proofErr w:type="spellStart"/>
      <w:proofErr w:type="gramStart"/>
      <w:r w:rsidR="00BC0508">
        <w:rPr>
          <w:rFonts w:ascii="Lucida Console" w:hAnsi="Lucida Console" w:cs="Lucida Console"/>
          <w:color w:val="C0A000"/>
          <w:sz w:val="18"/>
          <w:szCs w:val="18"/>
        </w:rPr>
        <w:t>reactCloudant</w:t>
      </w:r>
      <w:proofErr w:type="spellEnd"/>
      <w:proofErr w:type="gramEnd"/>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proofErr w:type="spellStart"/>
      <w:r>
        <w:rPr>
          <w:lang w:val="en-GB"/>
        </w:rPr>
        <w:t>npm</w:t>
      </w:r>
      <w:proofErr w:type="spellEnd"/>
      <w:r>
        <w:rPr>
          <w:lang w:val="en-GB"/>
        </w:rPr>
        <w:t xml:space="preserve"> </w:t>
      </w:r>
      <w:proofErr w:type="gramStart"/>
      <w:r>
        <w:rPr>
          <w:lang w:val="en-GB"/>
        </w:rPr>
        <w:t>install</w:t>
      </w:r>
      <w:proofErr w:type="gramEnd"/>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w:t>
      </w:r>
      <w:proofErr w:type="spellStart"/>
      <w:r w:rsidRPr="00991A2A">
        <w:t>nodejs</w:t>
      </w:r>
      <w:proofErr w:type="spellEnd"/>
      <w:r w:rsidRPr="00991A2A">
        <w:t xml:space="preserve">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proofErr w:type="spellStart"/>
      <w:r w:rsidRPr="009771B9">
        <w:t>npm</w:t>
      </w:r>
      <w:proofErr w:type="spellEnd"/>
      <w:r w:rsidRPr="009771B9">
        <w:t xml:space="preserve">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proofErr w:type="gramStart"/>
      <w:r w:rsidRPr="000C4437">
        <w:t>http://localhost:</w:t>
      </w:r>
      <w:r>
        <w:t>[</w:t>
      </w:r>
      <w:proofErr w:type="gramEnd"/>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rPr>
          <w:noProof/>
        </w:rPr>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100"/>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3" w:name="_Toc156241095"/>
      <w:r w:rsidRPr="009771B9">
        <w:t xml:space="preserve">Deployment to </w:t>
      </w:r>
      <w:r>
        <w:t>C</w:t>
      </w:r>
      <w:r w:rsidRPr="009771B9">
        <w:t xml:space="preserve">ode </w:t>
      </w:r>
      <w:r>
        <w:t>E</w:t>
      </w:r>
      <w:r w:rsidRPr="009771B9">
        <w:t>ngine</w:t>
      </w:r>
      <w:bookmarkEnd w:id="33"/>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D5565D">
      <w:headerReference w:type="default" r:id="rId101"/>
      <w:footerReference w:type="even" r:id="rId102"/>
      <w:footerReference w:type="default" r:id="rId103"/>
      <w:headerReference w:type="first" r:id="rId104"/>
      <w:footerReference w:type="first" r:id="rId10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7DB31" w14:textId="77777777" w:rsidR="00155E44" w:rsidRDefault="00155E44">
      <w:r>
        <w:separator/>
      </w:r>
    </w:p>
    <w:p w14:paraId="1D20D8C5" w14:textId="77777777" w:rsidR="00155E44" w:rsidRDefault="00155E44"/>
  </w:endnote>
  <w:endnote w:type="continuationSeparator" w:id="0">
    <w:p w14:paraId="05B4F24F" w14:textId="77777777" w:rsidR="00155E44" w:rsidRDefault="00155E44">
      <w:r>
        <w:continuationSeparator/>
      </w:r>
    </w:p>
    <w:p w14:paraId="09C069FD" w14:textId="77777777" w:rsidR="00155E44" w:rsidRDefault="00155E44"/>
  </w:endnote>
  <w:endnote w:type="continuationNotice" w:id="1">
    <w:p w14:paraId="0CDFBC14" w14:textId="77777777" w:rsidR="00155E44" w:rsidRDefault="00155E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DC198F15-95AC-4AE2-9063-887171762986}"/>
    <w:embedBold r:id="rId2" w:fontKey="{5D6854BF-6AEE-4DF3-BAD5-357CDAAFD363}"/>
    <w:embedItalic r:id="rId3" w:fontKey="{B77BA9C6-7884-4F0D-BF97-486E51232F1B}"/>
    <w:embedBoldItalic r:id="rId4" w:fontKey="{5F62EF76-D060-431D-A38C-1913EAE6E0A5}"/>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EBA3131E-F267-4E7C-9716-E6A636C43835}"/>
    <w:embedBold r:id="rId6" w:fontKey="{151CAFC1-8D81-49B6-8BDC-09B457F60564}"/>
    <w:embedBoldItalic r:id="rId7" w:fontKey="{312F29F9-C6BA-4F2B-B143-C6F6B891C600}"/>
  </w:font>
  <w:font w:name="Tahoma">
    <w:panose1 w:val="020B0604030504040204"/>
    <w:charset w:val="00"/>
    <w:family w:val="swiss"/>
    <w:pitch w:val="variable"/>
    <w:sig w:usb0="E1002EFF" w:usb1="C000605B" w:usb2="00000029" w:usb3="00000000" w:csb0="000101FF" w:csb1="00000000"/>
    <w:embedRegular r:id="rId8" w:fontKey="{A1457ECD-3BA5-42FA-94D0-B2DEC57DB657}"/>
  </w:font>
  <w:font w:name="Cambria">
    <w:panose1 w:val="02040503050406030204"/>
    <w:charset w:val="00"/>
    <w:family w:val="roman"/>
    <w:pitch w:val="variable"/>
    <w:sig w:usb0="E00006FF" w:usb1="420024FF" w:usb2="02000000" w:usb3="00000000" w:csb0="0000019F" w:csb1="00000000"/>
    <w:embedBold r:id="rId9" w:fontKey="{4905BE9F-5293-418C-A03F-B45066705B5A}"/>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725E17D0-4C7B-4099-B511-17EC22A3A9DC}"/>
    <w:embedBold r:id="rId11" w:fontKey="{4EACCFD3-603C-43EE-AB91-A685FE199C5D}"/>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m">
    <w:altName w:val="IBM Plex Sans Medium"/>
    <w:panose1 w:val="00000000000000000000"/>
    <w:charset w:val="00"/>
    <w:family w:val="swiss"/>
    <w:notTrueType/>
    <w:pitch w:val="variable"/>
    <w:sig w:usb0="A00002EF" w:usb1="5000207B" w:usb2="00000000" w:usb3="00000000" w:csb0="0000019F" w:csb1="00000000"/>
  </w:font>
  <w:font w:name="IBM Plex Sans SmBld">
    <w:altName w:val="IBM Plex Sans SemiBold"/>
    <w:panose1 w:val="00000000000000000000"/>
    <w:charset w:val="00"/>
    <w:family w:val="swiss"/>
    <w:notTrueType/>
    <w:pitch w:val="variable"/>
    <w:sig w:usb0="A00002EF" w:usb1="5000207B" w:usb2="00000000" w:usb3="00000000" w:csb0="0000019F" w:csb1="00000000"/>
  </w:font>
  <w:font w:name="IBM Plex Sans Light">
    <w:panose1 w:val="020B0403050203000203"/>
    <w:charset w:val="00"/>
    <w:family w:val="swiss"/>
    <w:pitch w:val="variable"/>
    <w:sig w:usb0="A00002EF" w:usb1="5000207B" w:usb2="00000000" w:usb3="00000000" w:csb0="0000019F" w:csb1="00000000"/>
    <w:embedRegular r:id="rId12" w:fontKey="{93A7492F-5895-46B0-AE49-BFAE5690FBD6}"/>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3" w:fontKey="{AEC69874-C4F9-4458-91E9-FD897E1D47DB}"/>
  </w:font>
  <w:font w:name="Consolas">
    <w:panose1 w:val="020B0609020204030204"/>
    <w:charset w:val="00"/>
    <w:family w:val="modern"/>
    <w:pitch w:val="fixed"/>
    <w:sig w:usb0="E00006FF" w:usb1="0000FCFF" w:usb2="00000001" w:usb3="00000000" w:csb0="0000019F" w:csb1="00000000"/>
    <w:embedRegular r:id="rId14" w:fontKey="{E01C05D5-F01B-450A-92C4-F68949951C84}"/>
    <w:embedBold r:id="rId15" w:fontKey="{2680BF78-32C2-44B8-B329-087EC769AA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A5D1" w14:textId="7AA5D031"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83CCD" w14:textId="77777777" w:rsidR="00155E44" w:rsidRDefault="00155E44">
      <w:r>
        <w:separator/>
      </w:r>
    </w:p>
    <w:p w14:paraId="36B14F7A" w14:textId="77777777" w:rsidR="00155E44" w:rsidRDefault="00155E44"/>
  </w:footnote>
  <w:footnote w:type="continuationSeparator" w:id="0">
    <w:p w14:paraId="5CF2C355" w14:textId="77777777" w:rsidR="00155E44" w:rsidRDefault="00155E44">
      <w:r>
        <w:continuationSeparator/>
      </w:r>
    </w:p>
    <w:p w14:paraId="683C8B03" w14:textId="77777777" w:rsidR="00155E44" w:rsidRDefault="00155E44"/>
  </w:footnote>
  <w:footnote w:type="continuationNotice" w:id="1">
    <w:p w14:paraId="2C1B4598" w14:textId="77777777" w:rsidR="00155E44" w:rsidRDefault="00155E44"/>
  </w:footnote>
  <w:footnote w:id="2">
    <w:p w14:paraId="2814A69C" w14:textId="6FADFC80" w:rsidR="00976543" w:rsidRPr="00976543" w:rsidRDefault="00976543">
      <w:pPr>
        <w:pStyle w:val="FootnoteText"/>
        <w:rPr>
          <w:lang w:val="en-GB"/>
        </w:rPr>
      </w:pPr>
      <w:r>
        <w:rPr>
          <w:rStyle w:val="FootnoteReference"/>
        </w:rPr>
        <w:footnoteRef/>
      </w:r>
      <w:r>
        <w:t xml:space="preserve"> </w:t>
      </w:r>
      <w:r>
        <w:rPr>
          <w:lang w:val="en-GB"/>
        </w:rPr>
        <w:t xml:space="preserve">If you </w:t>
      </w:r>
      <w:r>
        <w:rPr>
          <w:lang w:val="en-GB"/>
        </w:rPr>
        <w:t>are feeling confident,</w:t>
      </w:r>
      <w:r>
        <w:rPr>
          <w:lang w:val="en-GB"/>
        </w:rPr>
        <w:t xml:space="preserve"> change the </w:t>
      </w:r>
      <w:r w:rsidRPr="00DE4FE6">
        <w:rPr>
          <w:i/>
          <w:iCs/>
          <w:lang w:val="en-GB"/>
        </w:rPr>
        <w:t>Phrases</w:t>
      </w:r>
      <w:r>
        <w:rPr>
          <w:lang w:val="en-GB"/>
        </w:rPr>
        <w:t xml:space="preserve"> to change </w:t>
      </w:r>
      <w:r>
        <w:t>the text your user types</w:t>
      </w:r>
      <w:r>
        <w:rPr>
          <w:lang w:val="en-GB"/>
        </w:rPr>
        <w:t>. Note that this may affect the subsequent lab steps.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C9244E" w:rsidP="00DB34CA">
    <w:pPr>
      <w:jc w:val="center"/>
    </w:pPr>
    <w:r>
      <w:rPr>
        <w:noProof/>
      </w:rPr>
      <mc:AlternateContent>
        <mc:Choice Requires="wps">
          <w:drawing>
            <wp:anchor distT="0" distB="0" distL="114300" distR="114300" simplePos="0" relativeHeight="251657728" behindDoc="1" locked="0" layoutInCell="1" allowOverlap="1" wp14:anchorId="1DAD4FF7" wp14:editId="7C22D794">
              <wp:simplePos x="0" y="0"/>
              <wp:positionH relativeFrom="column">
                <wp:posOffset>-760095</wp:posOffset>
              </wp:positionH>
              <wp:positionV relativeFrom="paragraph">
                <wp:posOffset>-448310</wp:posOffset>
              </wp:positionV>
              <wp:extent cx="7692390" cy="503555"/>
              <wp:effectExtent l="0" t="0" r="0" b="0"/>
              <wp:wrapNone/>
              <wp:docPr id="15543281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92390" cy="503555"/>
                      </a:xfrm>
                      <a:prstGeom prst="rect">
                        <a:avLst/>
                      </a:prstGeom>
                      <a:solidFill>
                        <a:srgbClr val="262626"/>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144A8E" id="Rectangle 6" o:spid="_x0000_s1026" style="position:absolute;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8" w15:restartNumberingAfterBreak="0">
    <w:nsid w:val="6F5A1563"/>
    <w:multiLevelType w:val="hybridMultilevel"/>
    <w:tmpl w:val="F998D1BE"/>
    <w:lvl w:ilvl="0" w:tplc="FE3AB17C">
      <w:start w:val="1"/>
      <w:numFmt w:val="decimal"/>
      <w:lvlText w:val="%1."/>
      <w:lvlJc w:val="left"/>
      <w:pPr>
        <w:ind w:left="1069" w:hanging="360"/>
      </w:pPr>
      <w:rPr>
        <w:i w:val="0"/>
        <w:iCs w:val="0"/>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2"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24"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5"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24"/>
  </w:num>
  <w:num w:numId="2" w16cid:durableId="171115478">
    <w:abstractNumId w:val="20"/>
  </w:num>
  <w:num w:numId="3" w16cid:durableId="956368792">
    <w:abstractNumId w:val="12"/>
  </w:num>
  <w:num w:numId="4" w16cid:durableId="642079183">
    <w:abstractNumId w:val="19"/>
  </w:num>
  <w:num w:numId="5" w16cid:durableId="2027828858">
    <w:abstractNumId w:val="13"/>
  </w:num>
  <w:num w:numId="6" w16cid:durableId="790435293">
    <w:abstractNumId w:val="7"/>
  </w:num>
  <w:num w:numId="7" w16cid:durableId="1111700873">
    <w:abstractNumId w:val="16"/>
  </w:num>
  <w:num w:numId="8" w16cid:durableId="1299149355">
    <w:abstractNumId w:val="10"/>
  </w:num>
  <w:num w:numId="9" w16cid:durableId="190336771">
    <w:abstractNumId w:val="17"/>
  </w:num>
  <w:num w:numId="10" w16cid:durableId="1350910372">
    <w:abstractNumId w:val="4"/>
  </w:num>
  <w:num w:numId="11" w16cid:durableId="294870028">
    <w:abstractNumId w:val="23"/>
  </w:num>
  <w:num w:numId="12" w16cid:durableId="283853039">
    <w:abstractNumId w:val="14"/>
  </w:num>
  <w:num w:numId="13" w16cid:durableId="1458797008">
    <w:abstractNumId w:val="21"/>
  </w:num>
  <w:num w:numId="14" w16cid:durableId="1947499201">
    <w:abstractNumId w:val="1"/>
  </w:num>
  <w:num w:numId="15" w16cid:durableId="1810049809">
    <w:abstractNumId w:val="22"/>
  </w:num>
  <w:num w:numId="16" w16cid:durableId="788816258">
    <w:abstractNumId w:val="5"/>
  </w:num>
  <w:num w:numId="17" w16cid:durableId="1974214891">
    <w:abstractNumId w:val="2"/>
  </w:num>
  <w:num w:numId="18" w16cid:durableId="1717389786">
    <w:abstractNumId w:val="25"/>
  </w:num>
  <w:num w:numId="19" w16cid:durableId="299313745">
    <w:abstractNumId w:val="8"/>
  </w:num>
  <w:num w:numId="20" w16cid:durableId="20864306">
    <w:abstractNumId w:val="3"/>
  </w:num>
  <w:num w:numId="21" w16cid:durableId="1804931096">
    <w:abstractNumId w:val="6"/>
  </w:num>
  <w:num w:numId="22" w16cid:durableId="795416638">
    <w:abstractNumId w:val="18"/>
  </w:num>
  <w:num w:numId="23" w16cid:durableId="1969315938">
    <w:abstractNumId w:val="9"/>
  </w:num>
  <w:num w:numId="24" w16cid:durableId="1062480958">
    <w:abstractNumId w:val="15"/>
  </w:num>
  <w:num w:numId="25" w16cid:durableId="104270479">
    <w:abstractNumId w:val="11"/>
  </w:num>
  <w:numIdMacAtCleanup w:val="2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gel Crowther1">
    <w15:presenceInfo w15:providerId="AD" w15:userId="S::ncrowther@uk.ibm.com::089f1ac0-0f9c-4355-b731-8c8a45a321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10B"/>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212C"/>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E44"/>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A8C"/>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4B3"/>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64F"/>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D5D"/>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13"/>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0CD"/>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A14"/>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87BBF"/>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2E1E"/>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2C53"/>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047"/>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A53"/>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A7FF6"/>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8B6"/>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AAC"/>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234"/>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169"/>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C02"/>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5F3"/>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6DD7"/>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66B"/>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52"/>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5CE"/>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4F2"/>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543"/>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4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21"/>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2DF1"/>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03"/>
    <w:rsid w:val="00BE6E2C"/>
    <w:rsid w:val="00BE72B5"/>
    <w:rsid w:val="00BE731D"/>
    <w:rsid w:val="00BE75F2"/>
    <w:rsid w:val="00BF0995"/>
    <w:rsid w:val="00BF0D61"/>
    <w:rsid w:val="00BF0FE6"/>
    <w:rsid w:val="00BF1217"/>
    <w:rsid w:val="00BF144A"/>
    <w:rsid w:val="00BF17BF"/>
    <w:rsid w:val="00BF1DF8"/>
    <w:rsid w:val="00BF1E75"/>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3B1"/>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BDE"/>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0BF"/>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44E"/>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3FE8"/>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65D"/>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3FDC"/>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258A"/>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707"/>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4FE6"/>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C7D"/>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D91"/>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A03"/>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C73"/>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71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0C3"/>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55"/>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467"/>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4FF"/>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725"/>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AA6"/>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4E3C"/>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C53BDE"/>
    <w:pPr>
      <w:tabs>
        <w:tab w:val="left" w:pos="440"/>
        <w:tab w:val="right" w:leader="dot" w:pos="9736"/>
      </w:tabs>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53BDE"/>
    <w:pPr>
      <w:tabs>
        <w:tab w:val="right" w:leader="dot" w:pos="9736"/>
      </w:tabs>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9"/>
      </w:numPr>
    </w:pPr>
  </w:style>
  <w:style w:type="numbering" w:customStyle="1" w:styleId="CurrentList2">
    <w:name w:val="Current List2"/>
    <w:uiPriority w:val="99"/>
    <w:rsid w:val="009730A4"/>
    <w:pPr>
      <w:numPr>
        <w:numId w:val="10"/>
      </w:numPr>
    </w:pPr>
  </w:style>
  <w:style w:type="numbering" w:customStyle="1" w:styleId="CurrentList3">
    <w:name w:val="Current List3"/>
    <w:uiPriority w:val="99"/>
    <w:rsid w:val="009730A4"/>
    <w:pPr>
      <w:numPr>
        <w:numId w:val="11"/>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ibm.box.com/v/IBM-BAMOE-ENV" TargetMode="External"/><Relationship Id="rId107" Type="http://schemas.microsoft.com/office/2011/relationships/people" Target="people.xml"/><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hyperlink" Target="https://react.dev/"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localhost:8123/q/swagger-ui" TargetMode="External"/><Relationship Id="rId59" Type="http://schemas.openxmlformats.org/officeDocument/2006/relationships/image" Target="media/image41.png"/><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cloud.ibm.com/docs/Cloudant?topic=Cloudant-getting-started-with-cloudant"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quarkus.io/" TargetMode="External"/><Relationship Id="rId36" Type="http://schemas.openxmlformats.org/officeDocument/2006/relationships/image" Target="media/image21.png"/><Relationship Id="rId49" Type="http://schemas.openxmlformats.org/officeDocument/2006/relationships/hyperlink" Target="https://dl.watson-orchestrate.ibm.com" TargetMode="External"/><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hyperlink" Target="https://youtu.be/JxjfAQh8ii0"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fineui.1apbmbk49s5e.eu-gb.codeengine.appdomain.cloud/?driverId=D" TargetMode="External"/><Relationship Id="rId86" Type="http://schemas.openxmlformats.org/officeDocument/2006/relationships/image" Target="media/image66.png"/><Relationship Id="rId94" Type="http://schemas.openxmlformats.org/officeDocument/2006/relationships/hyperlink" Target="https://localhost:3000/docs" TargetMode="External"/><Relationship Id="rId99" Type="http://schemas.openxmlformats.org/officeDocument/2006/relationships/hyperlink" Target="https://github.com/ncrowther/bamoe2wxo" TargetMode="External"/><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github.com/ncrowther/bamoe2wxo"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hyperlink" Target="https://editor.swagger.io" TargetMode="External"/><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footer" Target="footer3.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editor.swagger.io"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7.png"/></Relationships>
</file>

<file path=word/_rels/footer3.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6</TotalTime>
  <Pages>41</Pages>
  <Words>3892</Words>
  <Characters>22191</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cp:lastModifiedBy>
  <cp:revision>2</cp:revision>
  <cp:lastPrinted>2018-02-12T14:05:00Z</cp:lastPrinted>
  <dcterms:created xsi:type="dcterms:W3CDTF">2024-01-15T20:04:00Z</dcterms:created>
  <dcterms:modified xsi:type="dcterms:W3CDTF">2024-01-15T20:04:00Z</dcterms:modified>
</cp:coreProperties>
</file>